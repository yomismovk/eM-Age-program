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olor w:val="7F7F7F" w:themeColor="text1" w:themeTint="80"/>
          <w:sz w:val="18"/>
          <w:szCs w:val="18"/>
        </w:rPr>
        <w:id w:val="6352612"/>
        <w:docPartObj>
          <w:docPartGallery w:val="Cover Pages"/>
          <w:docPartUnique/>
        </w:docPartObj>
      </w:sdtPr>
      <w:sdtEndPr>
        <w:rPr>
          <w:rFonts w:eastAsiaTheme="majorEastAsia" w:cstheme="majorBidi"/>
          <w:color w:val="auto"/>
          <w:lang w:eastAsia="en-US"/>
        </w:rPr>
      </w:sdtEndPr>
      <w:sdtContent>
        <w:p w:rsidR="009A71E7" w:rsidRPr="002364F6" w:rsidRDefault="00445C90">
          <w:pPr>
            <w:jc w:val="right"/>
            <w:rPr>
              <w:rFonts w:asciiTheme="majorHAnsi" w:hAnsiTheme="majorHAnsi"/>
              <w:color w:val="7F7F7F" w:themeColor="text1" w:themeTint="80"/>
              <w:sz w:val="18"/>
              <w:szCs w:val="18"/>
            </w:rPr>
          </w:pPr>
          <w:sdt>
            <w:sdtPr>
              <w:rPr>
                <w:rFonts w:asciiTheme="majorHAnsi" w:hAnsiTheme="majorHAnsi"/>
                <w:color w:val="7F7F7F" w:themeColor="text1" w:themeTint="80"/>
                <w:sz w:val="18"/>
                <w:szCs w:val="18"/>
              </w:rPr>
              <w:alias w:val="Fecha"/>
              <w:id w:val="19000712"/>
              <w:dataBinding w:prefixMappings="xmlns:ns0='http://schemas.microsoft.com/office/2006/coverPageProps'" w:xpath="/ns0:CoverPageProperties[1]/ns0:PublishDate[1]" w:storeItemID="{55AF091B-3C7A-41E3-B477-F2FDAA23CFDA}"/>
              <w:date w:fullDate="2020-12-14T00:00:00Z">
                <w:dateFormat w:val="d/M/yyyy"/>
                <w:lid w:val="es-ES"/>
                <w:storeMappedDataAs w:val="dateTime"/>
                <w:calendar w:val="gregorian"/>
              </w:date>
            </w:sdtPr>
            <w:sdtContent>
              <w:r w:rsidR="004A1040">
                <w:rPr>
                  <w:rFonts w:asciiTheme="majorHAnsi" w:hAnsiTheme="majorHAnsi"/>
                  <w:color w:val="7F7F7F" w:themeColor="text1" w:themeTint="80"/>
                  <w:sz w:val="18"/>
                  <w:szCs w:val="18"/>
                </w:rPr>
                <w:t>14</w:t>
              </w:r>
              <w:r w:rsidR="00E74072">
                <w:rPr>
                  <w:rFonts w:asciiTheme="majorHAnsi" w:hAnsiTheme="majorHAnsi"/>
                  <w:color w:val="7F7F7F" w:themeColor="text1" w:themeTint="80"/>
                  <w:sz w:val="18"/>
                  <w:szCs w:val="18"/>
                </w:rPr>
                <w:t>/</w:t>
              </w:r>
              <w:r w:rsidR="00DB6C3B">
                <w:rPr>
                  <w:rFonts w:asciiTheme="majorHAnsi" w:hAnsiTheme="majorHAnsi"/>
                  <w:color w:val="7F7F7F" w:themeColor="text1" w:themeTint="80"/>
                  <w:sz w:val="18"/>
                  <w:szCs w:val="18"/>
                </w:rPr>
                <w:t>12</w:t>
              </w:r>
              <w:r w:rsidR="00E74072">
                <w:rPr>
                  <w:rFonts w:asciiTheme="majorHAnsi" w:hAnsiTheme="majorHAnsi"/>
                  <w:color w:val="7F7F7F" w:themeColor="text1" w:themeTint="80"/>
                  <w:sz w:val="18"/>
                  <w:szCs w:val="18"/>
                </w:rPr>
                <w:t>/2020</w:t>
              </w:r>
            </w:sdtContent>
          </w:sdt>
          <w:r w:rsidR="00DB6C3B">
            <w:rPr>
              <w:rFonts w:asciiTheme="majorHAnsi" w:hAnsiTheme="majorHAnsi"/>
              <w:noProof/>
              <w:color w:val="C4BC96" w:themeColor="background2" w:themeShade="BF"/>
              <w:sz w:val="18"/>
              <w:szCs w:val="18"/>
            </w:rPr>
            <mc:AlternateContent>
              <mc:Choice Requires="wpg">
                <w:drawing>
                  <wp:anchor distT="0" distB="0" distL="114300" distR="114300" simplePos="0" relativeHeight="251660288" behindDoc="1" locked="0" layoutInCell="0" allowOverlap="1">
                    <wp:simplePos x="0" y="0"/>
                    <wp:positionH relativeFrom="page">
                      <wp:align>center</wp:align>
                    </wp:positionH>
                    <wp:positionV relativeFrom="page">
                      <wp:align>center</wp:align>
                    </wp:positionV>
                    <wp:extent cx="7560310" cy="10687685"/>
                    <wp:effectExtent l="0" t="0" r="0" b="0"/>
                    <wp:wrapNone/>
                    <wp:docPr id="1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87685"/>
                              <a:chOff x="0" y="0"/>
                              <a:chExt cx="12240" cy="15840"/>
                            </a:xfrm>
                          </wpg:grpSpPr>
                          <wps:wsp>
                            <wps:cNvPr id="30" name="Rectangle 4"/>
                            <wps:cNvSpPr>
                              <a:spLocks noChangeArrowheads="1"/>
                            </wps:cNvSpPr>
                            <wps:spPr bwMode="auto">
                              <a:xfrm>
                                <a:off x="0" y="0"/>
                                <a:ext cx="12240" cy="15840"/>
                              </a:xfrm>
                              <a:prstGeom prst="rect">
                                <a:avLst/>
                              </a:prstGeom>
                              <a:solidFill>
                                <a:schemeClr val="accent4">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5"/>
                            <wps:cNvSpPr>
                              <a:spLocks noChangeArrowheads="1"/>
                            </wps:cNvSpPr>
                            <wps:spPr bwMode="auto">
                              <a:xfrm>
                                <a:off x="612" y="638"/>
                                <a:ext cx="11016" cy="14564"/>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0E2264DD" id="Group 3" o:spid="_x0000_s1026" style="position:absolute;margin-left:0;margin-top:0;width:595.3pt;height:841.55pt;z-index:-251656192;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" o:allowincell="f">
                    <v:rect id="Rectangle 4" o:spid="_x0000_s1027" style="position:absolute;width:12240;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" fillcolor="#5f497a [2407]" stroked="f"/>
                    <v:rect id="Rectangle 5" o:spid="_x0000_s1028" style="position:absolute;left:612;top:638;width:11016;height:1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" fillcolor="white [3212]"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8504"/>
          </w:tblGrid>
          <w:tr w:rsidR="009A71E7" w:rsidRPr="000C7F84">
            <w:tc>
              <w:tcPr>
                <w:tcW w:w="9576" w:type="dxa"/>
              </w:tcPr>
              <w:p w:rsidR="009A71E7" w:rsidRPr="00F932CC" w:rsidRDefault="00445C90" w:rsidP="00C5193D">
                <w:pPr>
                  <w:pStyle w:val="Sinespaciado"/>
                  <w:jc w:val="center"/>
                  <w:rPr>
                    <w:rFonts w:asciiTheme="majorHAnsi" w:hAnsiTheme="majorHAnsi"/>
                    <w:color w:val="7F7F7F" w:themeColor="text1" w:themeTint="80"/>
                    <w:sz w:val="18"/>
                    <w:szCs w:val="18"/>
                    <w:lang w:val="es-ES"/>
                  </w:rPr>
                </w:pPr>
                <w:sdt>
                  <w:sdtPr>
                    <w:rPr>
                      <w:rFonts w:asciiTheme="majorHAnsi" w:hAnsiTheme="majorHAnsi"/>
                      <w:color w:val="7F7F7F" w:themeColor="text1" w:themeTint="80"/>
                      <w:sz w:val="18"/>
                      <w:szCs w:val="18"/>
                      <w:lang w:val="es-ES"/>
                    </w:rPr>
                    <w:alias w:val="Subtítulo"/>
                    <w:id w:val="19000717"/>
                    <w:dataBinding w:prefixMappings="xmlns:ns0='http://schemas.openxmlformats.org/package/2006/metadata/core-properties' xmlns:ns1='http://purl.org/dc/elements/1.1/'" w:xpath="/ns0:coreProperties[1]/ns1:subject[1]" w:storeItemID="{6C3C8BC8-F283-45AE-878A-BAB7291924A1}"/>
                    <w:text/>
                  </w:sdtPr>
                  <w:sdtContent>
                    <w:proofErr w:type="spellStart"/>
                    <w:r w:rsidR="000539A4" w:rsidRPr="00F932CC">
                      <w:rPr>
                        <w:rFonts w:asciiTheme="majorHAnsi" w:hAnsiTheme="majorHAnsi"/>
                        <w:color w:val="7F7F7F" w:themeColor="text1" w:themeTint="80"/>
                        <w:sz w:val="18"/>
                        <w:szCs w:val="18"/>
                        <w:lang w:val="es-ES"/>
                      </w:rPr>
                      <w:t>eM</w:t>
                    </w:r>
                    <w:proofErr w:type="spellEnd"/>
                    <w:r w:rsidR="000539A4" w:rsidRPr="00F932CC">
                      <w:rPr>
                        <w:rFonts w:asciiTheme="majorHAnsi" w:hAnsiTheme="majorHAnsi"/>
                        <w:color w:val="7F7F7F" w:themeColor="text1" w:themeTint="80"/>
                        <w:sz w:val="18"/>
                        <w:szCs w:val="18"/>
                        <w:lang w:val="es-ES"/>
                      </w:rPr>
                      <w:t xml:space="preserve">-Age </w:t>
                    </w:r>
                    <w:proofErr w:type="spellStart"/>
                    <w:r w:rsidR="000539A4" w:rsidRPr="00F932CC">
                      <w:rPr>
                        <w:rFonts w:asciiTheme="majorHAnsi" w:hAnsiTheme="majorHAnsi"/>
                        <w:color w:val="7F7F7F" w:themeColor="text1" w:themeTint="80"/>
                        <w:sz w:val="18"/>
                        <w:szCs w:val="18"/>
                        <w:lang w:val="es-ES"/>
                      </w:rPr>
                      <w:t>Calculator</w:t>
                    </w:r>
                    <w:proofErr w:type="spellEnd"/>
                    <w:r w:rsidR="000539A4" w:rsidRPr="00F932CC">
                      <w:rPr>
                        <w:rFonts w:asciiTheme="majorHAnsi" w:hAnsiTheme="majorHAnsi"/>
                        <w:color w:val="7F7F7F" w:themeColor="text1" w:themeTint="80"/>
                        <w:sz w:val="18"/>
                        <w:szCs w:val="18"/>
                        <w:lang w:val="es-ES"/>
                      </w:rPr>
                      <w:t xml:space="preserve"> v. 1.</w:t>
                    </w:r>
                    <w:r w:rsidR="00DB6C3B">
                      <w:rPr>
                        <w:rFonts w:asciiTheme="majorHAnsi" w:hAnsiTheme="majorHAnsi"/>
                        <w:color w:val="7F7F7F" w:themeColor="text1" w:themeTint="80"/>
                        <w:sz w:val="18"/>
                        <w:szCs w:val="18"/>
                        <w:lang w:val="es-ES"/>
                      </w:rPr>
                      <w:t>1</w:t>
                    </w:r>
                    <w:r w:rsidR="000539A4" w:rsidRPr="00F932CC">
                      <w:rPr>
                        <w:rFonts w:asciiTheme="majorHAnsi" w:hAnsiTheme="majorHAnsi"/>
                        <w:color w:val="7F7F7F" w:themeColor="text1" w:themeTint="80"/>
                        <w:sz w:val="18"/>
                        <w:szCs w:val="18"/>
                        <w:lang w:val="es-ES"/>
                      </w:rPr>
                      <w:t xml:space="preserve"> (</w:t>
                    </w:r>
                    <w:proofErr w:type="spellStart"/>
                    <w:r w:rsidR="00DB6C3B">
                      <w:rPr>
                        <w:rFonts w:asciiTheme="majorHAnsi" w:hAnsiTheme="majorHAnsi"/>
                        <w:color w:val="7F7F7F" w:themeColor="text1" w:themeTint="80"/>
                        <w:sz w:val="18"/>
                        <w:szCs w:val="18"/>
                        <w:lang w:val="es-ES"/>
                      </w:rPr>
                      <w:t>De</w:t>
                    </w:r>
                    <w:r w:rsidR="0045588E">
                      <w:rPr>
                        <w:rFonts w:asciiTheme="majorHAnsi" w:hAnsiTheme="majorHAnsi"/>
                        <w:color w:val="7F7F7F" w:themeColor="text1" w:themeTint="80"/>
                        <w:sz w:val="18"/>
                        <w:szCs w:val="18"/>
                        <w:lang w:val="es-ES"/>
                      </w:rPr>
                      <w:t>c</w:t>
                    </w:r>
                    <w:proofErr w:type="spellEnd"/>
                    <w:r w:rsidR="000539A4" w:rsidRPr="00F932CC">
                      <w:rPr>
                        <w:rFonts w:asciiTheme="majorHAnsi" w:hAnsiTheme="majorHAnsi"/>
                        <w:color w:val="7F7F7F" w:themeColor="text1" w:themeTint="80"/>
                        <w:sz w:val="18"/>
                        <w:szCs w:val="18"/>
                        <w:lang w:val="es-ES"/>
                      </w:rPr>
                      <w:t xml:space="preserve"> 2020)</w:t>
                    </w:r>
                  </w:sdtContent>
                </w:sdt>
                <w:r w:rsidR="000539A4" w:rsidRPr="00F932CC">
                  <w:rPr>
                    <w:rFonts w:asciiTheme="majorHAnsi" w:hAnsiTheme="majorHAnsi"/>
                    <w:color w:val="7F7F7F" w:themeColor="text1" w:themeTint="80"/>
                    <w:sz w:val="18"/>
                    <w:szCs w:val="18"/>
                    <w:lang w:val="es-ES"/>
                  </w:rPr>
                  <w:t xml:space="preserve"> | </w:t>
                </w:r>
                <w:sdt>
                  <w:sdtPr>
                    <w:rPr>
                      <w:rFonts w:asciiTheme="majorHAnsi" w:hAnsiTheme="majorHAnsi"/>
                      <w:color w:val="7F7F7F" w:themeColor="text1" w:themeTint="80"/>
                      <w:sz w:val="18"/>
                      <w:szCs w:val="18"/>
                      <w:lang w:val="es-ES"/>
                    </w:rPr>
                    <w:alias w:val="Autor"/>
                    <w:id w:val="19000724"/>
                    <w:dataBinding w:prefixMappings="xmlns:ns0='http://schemas.openxmlformats.org/package/2006/metadata/core-properties' xmlns:ns1='http://purl.org/dc/elements/1.1/'" w:xpath="/ns0:coreProperties[1]/ns1:creator[1]" w:storeItemID="{6C3C8BC8-F283-45AE-878A-BAB7291924A1}"/>
                    <w:text/>
                  </w:sdtPr>
                  <w:sdtContent>
                    <w:r w:rsidR="000539A4" w:rsidRPr="00F932CC">
                      <w:rPr>
                        <w:rFonts w:asciiTheme="majorHAnsi" w:hAnsiTheme="majorHAnsi"/>
                        <w:color w:val="7F7F7F" w:themeColor="text1" w:themeTint="80"/>
                        <w:sz w:val="18"/>
                        <w:szCs w:val="18"/>
                        <w:lang w:val="es-ES"/>
                      </w:rPr>
                      <w:t>Carlos Pérez Garrido</w:t>
                    </w:r>
                  </w:sdtContent>
                </w:sdt>
              </w:p>
            </w:tc>
          </w:tr>
        </w:tbl>
        <w:p w:rsidR="009A71E7" w:rsidRPr="00F932CC" w:rsidRDefault="009A71E7">
          <w:pPr>
            <w:jc w:val="right"/>
            <w:rPr>
              <w:rFonts w:asciiTheme="majorHAnsi" w:hAnsiTheme="majorHAnsi"/>
              <w:color w:val="7F7F7F" w:themeColor="text1" w:themeTint="80"/>
              <w:sz w:val="18"/>
              <w:szCs w:val="18"/>
              <w:lang w:val="es-ES"/>
            </w:rPr>
          </w:pPr>
        </w:p>
        <w:p w:rsidR="009A71E7" w:rsidRPr="002364F6" w:rsidRDefault="00DB6C3B">
          <w:pPr>
            <w:rPr>
              <w:rFonts w:asciiTheme="majorHAnsi" w:eastAsiaTheme="majorEastAsia" w:hAnsiTheme="majorHAnsi" w:cstheme="majorBidi"/>
              <w:sz w:val="18"/>
              <w:szCs w:val="18"/>
              <w:lang w:eastAsia="en-US"/>
            </w:rPr>
          </w:pPr>
          <w:r>
            <w:rPr>
              <w:rFonts w:asciiTheme="majorHAnsi" w:hAnsiTheme="majorHAnsi"/>
              <w:noProof/>
              <w:color w:val="C4BC96" w:themeColor="background2" w:themeShade="BF"/>
              <w:sz w:val="18"/>
              <w:szCs w:val="18"/>
            </w:rPr>
            <mc:AlternateContent>
              <mc:Choice Requires="wps">
                <w:drawing>
                  <wp:anchor distT="0" distB="0" distL="114300" distR="114300" simplePos="0" relativeHeight="251661312" behindDoc="0" locked="0" layoutInCell="0" allowOverlap="1">
                    <wp:simplePos x="0" y="0"/>
                    <wp:positionH relativeFrom="page">
                      <wp:align>center</wp:align>
                    </wp:positionH>
                    <wp:positionV relativeFrom="page">
                      <wp:align>center</wp:align>
                    </wp:positionV>
                    <wp:extent cx="6795135" cy="694690"/>
                    <wp:effectExtent l="0" t="0" r="0" b="0"/>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95135" cy="694690"/>
                            </a:xfrm>
                            <a:prstGeom prst="rect">
                              <a:avLst/>
                            </a:prstGeom>
                            <a:solidFill>
                              <a:schemeClr val="bg1">
                                <a:lumMod val="65000"/>
                                <a:lumOff val="0"/>
                                <a:alpha val="89999"/>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1999"/>
                                  <w:gridCol w:w="7996"/>
                                </w:tblGrid>
                                <w:tr w:rsidR="00445C90">
                                  <w:trPr>
                                    <w:trHeight w:val="1080"/>
                                  </w:trPr>
                                  <w:sdt>
                                    <w:sdtPr>
                                      <w:rPr>
                                        <w:smallCaps/>
                                        <w:sz w:val="40"/>
                                        <w:szCs w:val="40"/>
                                      </w:rPr>
                                      <w:alias w:val="Organización"/>
                                      <w:id w:val="5716118"/>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445C90" w:rsidRDefault="00445C90" w:rsidP="009A71E7">
                                          <w:pPr>
                                            <w:pStyle w:val="Sinespaciado"/>
                                            <w:rPr>
                                              <w:smallCaps/>
                                              <w:sz w:val="40"/>
                                              <w:szCs w:val="40"/>
                                            </w:rPr>
                                          </w:pPr>
                                          <w:r>
                                            <w:rPr>
                                              <w:smallCaps/>
                                              <w:sz w:val="40"/>
                                              <w:szCs w:val="40"/>
                                            </w:rPr>
                                            <w:t>User Manual</w:t>
                                          </w:r>
                                        </w:p>
                                      </w:tc>
                                    </w:sdtContent>
                                  </w:sdt>
                                  <w:sdt>
                                    <w:sdtPr>
                                      <w:rPr>
                                        <w:smallCaps/>
                                        <w:color w:val="FFFFFF" w:themeColor="background1"/>
                                        <w:sz w:val="48"/>
                                        <w:szCs w:val="48"/>
                                      </w:rPr>
                                      <w:alias w:val="Título"/>
                                      <w:id w:val="5716113"/>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445C90" w:rsidRDefault="00445C90" w:rsidP="009A71E7">
                                          <w:pPr>
                                            <w:pStyle w:val="Sinespaciado"/>
                                            <w:rPr>
                                              <w:smallCaps/>
                                              <w:color w:val="FFFFFF" w:themeColor="background1"/>
                                              <w:sz w:val="48"/>
                                              <w:szCs w:val="48"/>
                                            </w:rPr>
                                          </w:pPr>
                                          <w:proofErr w:type="spellStart"/>
                                          <w:r>
                                            <w:rPr>
                                              <w:smallCaps/>
                                              <w:color w:val="FFFFFF" w:themeColor="background1"/>
                                              <w:sz w:val="48"/>
                                              <w:szCs w:val="48"/>
                                            </w:rPr>
                                            <w:t>eM</w:t>
                                          </w:r>
                                          <w:proofErr w:type="spellEnd"/>
                                          <w:r>
                                            <w:rPr>
                                              <w:smallCaps/>
                                              <w:color w:val="FFFFFF" w:themeColor="background1"/>
                                              <w:sz w:val="48"/>
                                              <w:szCs w:val="48"/>
                                            </w:rPr>
                                            <w:t>-Age calculator v1.1</w:t>
                                          </w:r>
                                        </w:p>
                                      </w:tc>
                                    </w:sdtContent>
                                  </w:sdt>
                                </w:tr>
                              </w:tbl>
                              <w:p w:rsidR="00445C90" w:rsidRDefault="00445C90">
                                <w:pPr>
                                  <w:pStyle w:val="Sinespaciado"/>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6" o:spid="_x0000_s1026" style="position:absolute;margin-left:0;margin-top:0;width:535.05pt;height:54.7pt;z-index:251661312;visibility:visible;mso-wrap-style:square;mso-width-percent:900;mso-height-percent:0;mso-wrap-distance-left:9pt;mso-wrap-distance-top:0;mso-wrap-distance-right:9pt;mso-wrap-distance-bottom:0;mso-position-horizontal:center;mso-position-horizontal-relative:page;mso-position-vertical:center;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" o:allowincell="f" fillcolor="#a5a5a5 [2092]"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1999"/>
                            <w:gridCol w:w="7996"/>
                          </w:tblGrid>
                          <w:tr w:rsidR="00445C90">
                            <w:trPr>
                              <w:trHeight w:val="1080"/>
                            </w:trPr>
                            <w:sdt>
                              <w:sdtPr>
                                <w:rPr>
                                  <w:smallCaps/>
                                  <w:sz w:val="40"/>
                                  <w:szCs w:val="40"/>
                                </w:rPr>
                                <w:alias w:val="Organización"/>
                                <w:id w:val="5716118"/>
                                <w:dataBinding w:prefixMappings="xmlns:ns0='http://schemas.openxmlformats.org/officeDocument/2006/extended-properties'" w:xpath="/ns0:Properties[1]/ns0:Company[1]" w:storeItemID="{6668398D-A668-4E3E-A5EB-62B293D839F1}"/>
                                <w:text/>
                              </w:sdtPr>
                              <w:sdtContent>
                                <w:tc>
                                  <w:tcPr>
                                    <w:tcW w:w="1000" w:type="pct"/>
                                    <w:shd w:val="clear" w:color="auto" w:fill="000000" w:themeFill="text1"/>
                                    <w:vAlign w:val="center"/>
                                  </w:tcPr>
                                  <w:p w:rsidR="00445C90" w:rsidRDefault="00445C90" w:rsidP="009A71E7">
                                    <w:pPr>
                                      <w:pStyle w:val="Sinespaciado"/>
                                      <w:rPr>
                                        <w:smallCaps/>
                                        <w:sz w:val="40"/>
                                        <w:szCs w:val="40"/>
                                      </w:rPr>
                                    </w:pPr>
                                    <w:r>
                                      <w:rPr>
                                        <w:smallCaps/>
                                        <w:sz w:val="40"/>
                                        <w:szCs w:val="40"/>
                                      </w:rPr>
                                      <w:t>User Manual</w:t>
                                    </w:r>
                                  </w:p>
                                </w:tc>
                              </w:sdtContent>
                            </w:sdt>
                            <w:sdt>
                              <w:sdtPr>
                                <w:rPr>
                                  <w:smallCaps/>
                                  <w:color w:val="FFFFFF" w:themeColor="background1"/>
                                  <w:sz w:val="48"/>
                                  <w:szCs w:val="48"/>
                                </w:rPr>
                                <w:alias w:val="Título"/>
                                <w:id w:val="5716113"/>
                                <w:dataBinding w:prefixMappings="xmlns:ns0='http://schemas.openxmlformats.org/package/2006/metadata/core-properties' xmlns:ns1='http://purl.org/dc/elements/1.1/'" w:xpath="/ns0:coreProperties[1]/ns1:title[1]" w:storeItemID="{6C3C8BC8-F283-45AE-878A-BAB7291924A1}"/>
                                <w:text/>
                              </w:sdtPr>
                              <w:sdtContent>
                                <w:tc>
                                  <w:tcPr>
                                    <w:tcW w:w="4000" w:type="pct"/>
                                    <w:shd w:val="clear" w:color="auto" w:fill="auto"/>
                                    <w:vAlign w:val="center"/>
                                  </w:tcPr>
                                  <w:p w:rsidR="00445C90" w:rsidRDefault="00445C90" w:rsidP="009A71E7">
                                    <w:pPr>
                                      <w:pStyle w:val="Sinespaciado"/>
                                      <w:rPr>
                                        <w:smallCaps/>
                                        <w:color w:val="FFFFFF" w:themeColor="background1"/>
                                        <w:sz w:val="48"/>
                                        <w:szCs w:val="48"/>
                                      </w:rPr>
                                    </w:pPr>
                                    <w:proofErr w:type="spellStart"/>
                                    <w:r>
                                      <w:rPr>
                                        <w:smallCaps/>
                                        <w:color w:val="FFFFFF" w:themeColor="background1"/>
                                        <w:sz w:val="48"/>
                                        <w:szCs w:val="48"/>
                                      </w:rPr>
                                      <w:t>eM</w:t>
                                    </w:r>
                                    <w:proofErr w:type="spellEnd"/>
                                    <w:r>
                                      <w:rPr>
                                        <w:smallCaps/>
                                        <w:color w:val="FFFFFF" w:themeColor="background1"/>
                                        <w:sz w:val="48"/>
                                        <w:szCs w:val="48"/>
                                      </w:rPr>
                                      <w:t>-Age calculator v1.1</w:t>
                                    </w:r>
                                  </w:p>
                                </w:tc>
                              </w:sdtContent>
                            </w:sdt>
                          </w:tr>
                        </w:tbl>
                        <w:p w:rsidR="00445C90" w:rsidRDefault="00445C90">
                          <w:pPr>
                            <w:pStyle w:val="Sinespaciado"/>
                            <w:spacing w:line="14" w:lineRule="exact"/>
                          </w:pPr>
                        </w:p>
                      </w:txbxContent>
                    </v:textbox>
                    <w10:wrap anchorx="page" anchory="page"/>
                  </v:rect>
                </w:pict>
              </mc:Fallback>
            </mc:AlternateContent>
          </w:r>
          <w:r w:rsidR="000539A4" w:rsidRPr="00F932CC">
            <w:rPr>
              <w:rFonts w:asciiTheme="majorHAnsi" w:eastAsiaTheme="majorEastAsia" w:hAnsiTheme="majorHAnsi" w:cstheme="majorBidi"/>
              <w:sz w:val="18"/>
              <w:szCs w:val="18"/>
              <w:lang w:val="es-ES" w:eastAsia="en-US"/>
            </w:rPr>
            <w:br w:type="page"/>
          </w:r>
        </w:p>
      </w:sdtContent>
    </w:sdt>
    <w:p w:rsidR="00C0364C" w:rsidRPr="002364F6" w:rsidRDefault="00C0364C" w:rsidP="00C0364C">
      <w:pPr>
        <w:pStyle w:val="Default"/>
        <w:jc w:val="both"/>
        <w:rPr>
          <w:rFonts w:asciiTheme="majorHAnsi" w:hAnsiTheme="majorHAnsi"/>
          <w:sz w:val="18"/>
          <w:szCs w:val="18"/>
        </w:rPr>
      </w:pPr>
    </w:p>
    <w:sdt>
      <w:sdtPr>
        <w:rPr>
          <w:rFonts w:asciiTheme="minorHAnsi" w:eastAsiaTheme="minorEastAsia" w:hAnsiTheme="minorHAnsi" w:cstheme="minorBidi"/>
          <w:b w:val="0"/>
          <w:bCs w:val="0"/>
          <w:color w:val="auto"/>
          <w:sz w:val="18"/>
          <w:szCs w:val="18"/>
          <w:lang w:eastAsia="zh-TW" w:bidi="he-IL"/>
        </w:rPr>
        <w:id w:val="6352600"/>
        <w:docPartObj>
          <w:docPartGallery w:val="Table of Contents"/>
          <w:docPartUnique/>
        </w:docPartObj>
      </w:sdtPr>
      <w:sdtEndPr>
        <w:rPr>
          <w:lang w:eastAsia="en-GB" w:bidi="ar-SA"/>
        </w:rPr>
      </w:sdtEndPr>
      <w:sdtContent>
        <w:p w:rsidR="00305248" w:rsidRPr="002364F6" w:rsidRDefault="00C5193D" w:rsidP="00C5193D">
          <w:pPr>
            <w:pStyle w:val="TtuloTDC"/>
            <w:jc w:val="center"/>
            <w:rPr>
              <w:sz w:val="18"/>
              <w:szCs w:val="18"/>
            </w:rPr>
          </w:pPr>
          <w:r w:rsidRPr="00C5193D">
            <w:rPr>
              <w:sz w:val="36"/>
              <w:szCs w:val="36"/>
            </w:rPr>
            <w:t>Index</w:t>
          </w:r>
        </w:p>
        <w:p w:rsidR="00E74072" w:rsidRDefault="008D7C0E">
          <w:pPr>
            <w:pStyle w:val="TDC1"/>
            <w:tabs>
              <w:tab w:val="left" w:pos="440"/>
              <w:tab w:val="right" w:leader="dot" w:pos="8494"/>
            </w:tabs>
            <w:rPr>
              <w:noProof/>
            </w:rPr>
          </w:pPr>
          <w:r w:rsidRPr="002364F6">
            <w:rPr>
              <w:rFonts w:asciiTheme="majorHAnsi" w:hAnsiTheme="majorHAnsi"/>
              <w:sz w:val="18"/>
              <w:szCs w:val="18"/>
            </w:rPr>
            <w:fldChar w:fldCharType="begin"/>
          </w:r>
          <w:r w:rsidR="00305248" w:rsidRPr="002364F6">
            <w:rPr>
              <w:rFonts w:asciiTheme="majorHAnsi" w:hAnsiTheme="majorHAnsi"/>
              <w:sz w:val="18"/>
              <w:szCs w:val="18"/>
            </w:rPr>
            <w:instrText xml:space="preserve"> TOC \o "1-3" \h \z \u </w:instrText>
          </w:r>
          <w:r w:rsidRPr="002364F6">
            <w:rPr>
              <w:rFonts w:asciiTheme="majorHAnsi" w:hAnsiTheme="majorHAnsi"/>
              <w:sz w:val="18"/>
              <w:szCs w:val="18"/>
            </w:rPr>
            <w:fldChar w:fldCharType="separate"/>
          </w:r>
          <w:hyperlink w:anchor="_Toc39418500" w:history="1">
            <w:r w:rsidR="00E74072" w:rsidRPr="00E56ECC">
              <w:rPr>
                <w:rStyle w:val="Hipervnculo"/>
                <w:noProof/>
              </w:rPr>
              <w:t>1.</w:t>
            </w:r>
            <w:r w:rsidR="00E74072">
              <w:rPr>
                <w:noProof/>
              </w:rPr>
              <w:tab/>
            </w:r>
            <w:r w:rsidR="00E74072" w:rsidRPr="00E56ECC">
              <w:rPr>
                <w:rStyle w:val="Hipervnculo"/>
                <w:noProof/>
              </w:rPr>
              <w:t>Introduction</w:t>
            </w:r>
            <w:r w:rsidR="00E74072">
              <w:rPr>
                <w:noProof/>
                <w:webHidden/>
              </w:rPr>
              <w:tab/>
            </w:r>
            <w:r>
              <w:rPr>
                <w:noProof/>
                <w:webHidden/>
              </w:rPr>
              <w:fldChar w:fldCharType="begin"/>
            </w:r>
            <w:r w:rsidR="00E74072">
              <w:rPr>
                <w:noProof/>
                <w:webHidden/>
              </w:rPr>
              <w:instrText xml:space="preserve"> PAGEREF _Toc39418500 \h </w:instrText>
            </w:r>
            <w:r>
              <w:rPr>
                <w:noProof/>
                <w:webHidden/>
              </w:rPr>
            </w:r>
            <w:r>
              <w:rPr>
                <w:noProof/>
                <w:webHidden/>
              </w:rPr>
              <w:fldChar w:fldCharType="separate"/>
            </w:r>
            <w:r w:rsidR="00E74072">
              <w:rPr>
                <w:noProof/>
                <w:webHidden/>
              </w:rPr>
              <w:t>2</w:t>
            </w:r>
            <w:r>
              <w:rPr>
                <w:noProof/>
                <w:webHidden/>
              </w:rPr>
              <w:fldChar w:fldCharType="end"/>
            </w:r>
          </w:hyperlink>
        </w:p>
        <w:p w:rsidR="00E74072" w:rsidRDefault="00445C90">
          <w:pPr>
            <w:pStyle w:val="TDC2"/>
            <w:tabs>
              <w:tab w:val="left" w:pos="880"/>
              <w:tab w:val="right" w:leader="dot" w:pos="8494"/>
            </w:tabs>
            <w:rPr>
              <w:noProof/>
            </w:rPr>
          </w:pPr>
          <w:hyperlink w:anchor="_Toc39418501" w:history="1">
            <w:r w:rsidR="00E74072" w:rsidRPr="00E56ECC">
              <w:rPr>
                <w:rStyle w:val="Hipervnculo"/>
                <w:noProof/>
              </w:rPr>
              <w:t>1.1</w:t>
            </w:r>
            <w:r w:rsidR="00E74072">
              <w:rPr>
                <w:noProof/>
              </w:rPr>
              <w:tab/>
            </w:r>
            <w:r w:rsidR="00E74072" w:rsidRPr="00E56ECC">
              <w:rPr>
                <w:rStyle w:val="Hipervnculo"/>
                <w:noProof/>
              </w:rPr>
              <w:t>Getting Started</w:t>
            </w:r>
            <w:r w:rsidR="00E74072">
              <w:rPr>
                <w:noProof/>
                <w:webHidden/>
              </w:rPr>
              <w:tab/>
            </w:r>
            <w:r w:rsidR="008D7C0E">
              <w:rPr>
                <w:noProof/>
                <w:webHidden/>
              </w:rPr>
              <w:fldChar w:fldCharType="begin"/>
            </w:r>
            <w:r w:rsidR="00E74072">
              <w:rPr>
                <w:noProof/>
                <w:webHidden/>
              </w:rPr>
              <w:instrText xml:space="preserve"> PAGEREF _Toc39418501 \h </w:instrText>
            </w:r>
            <w:r w:rsidR="008D7C0E">
              <w:rPr>
                <w:noProof/>
                <w:webHidden/>
              </w:rPr>
            </w:r>
            <w:r w:rsidR="008D7C0E">
              <w:rPr>
                <w:noProof/>
                <w:webHidden/>
              </w:rPr>
              <w:fldChar w:fldCharType="separate"/>
            </w:r>
            <w:r w:rsidR="00E74072">
              <w:rPr>
                <w:noProof/>
                <w:webHidden/>
              </w:rPr>
              <w:t>2</w:t>
            </w:r>
            <w:r w:rsidR="008D7C0E">
              <w:rPr>
                <w:noProof/>
                <w:webHidden/>
              </w:rPr>
              <w:fldChar w:fldCharType="end"/>
            </w:r>
          </w:hyperlink>
        </w:p>
        <w:p w:rsidR="00E74072" w:rsidRDefault="00445C90">
          <w:pPr>
            <w:pStyle w:val="TDC1"/>
            <w:tabs>
              <w:tab w:val="left" w:pos="440"/>
              <w:tab w:val="right" w:leader="dot" w:pos="8494"/>
            </w:tabs>
            <w:rPr>
              <w:noProof/>
            </w:rPr>
          </w:pPr>
          <w:hyperlink w:anchor="_Toc39418502" w:history="1">
            <w:r w:rsidR="00E74072" w:rsidRPr="00E56ECC">
              <w:rPr>
                <w:rStyle w:val="Hipervnculo"/>
                <w:noProof/>
              </w:rPr>
              <w:t>2.</w:t>
            </w:r>
            <w:r w:rsidR="00E74072">
              <w:rPr>
                <w:noProof/>
              </w:rPr>
              <w:tab/>
            </w:r>
            <w:r w:rsidR="00E74072" w:rsidRPr="00E56ECC">
              <w:rPr>
                <w:rStyle w:val="Hipervnculo"/>
                <w:noProof/>
              </w:rPr>
              <w:t>Program structure</w:t>
            </w:r>
            <w:r w:rsidR="00E74072">
              <w:rPr>
                <w:noProof/>
                <w:webHidden/>
              </w:rPr>
              <w:tab/>
            </w:r>
            <w:r w:rsidR="008D7C0E">
              <w:rPr>
                <w:noProof/>
                <w:webHidden/>
              </w:rPr>
              <w:fldChar w:fldCharType="begin"/>
            </w:r>
            <w:r w:rsidR="00E74072">
              <w:rPr>
                <w:noProof/>
                <w:webHidden/>
              </w:rPr>
              <w:instrText xml:space="preserve"> PAGEREF _Toc39418502 \h </w:instrText>
            </w:r>
            <w:r w:rsidR="008D7C0E">
              <w:rPr>
                <w:noProof/>
                <w:webHidden/>
              </w:rPr>
            </w:r>
            <w:r w:rsidR="008D7C0E">
              <w:rPr>
                <w:noProof/>
                <w:webHidden/>
              </w:rPr>
              <w:fldChar w:fldCharType="separate"/>
            </w:r>
            <w:r w:rsidR="00E74072">
              <w:rPr>
                <w:noProof/>
                <w:webHidden/>
              </w:rPr>
              <w:t>3</w:t>
            </w:r>
            <w:r w:rsidR="008D7C0E">
              <w:rPr>
                <w:noProof/>
                <w:webHidden/>
              </w:rPr>
              <w:fldChar w:fldCharType="end"/>
            </w:r>
          </w:hyperlink>
        </w:p>
        <w:p w:rsidR="00E74072" w:rsidRDefault="00445C90">
          <w:pPr>
            <w:pStyle w:val="TDC2"/>
            <w:tabs>
              <w:tab w:val="left" w:pos="880"/>
              <w:tab w:val="right" w:leader="dot" w:pos="8494"/>
            </w:tabs>
            <w:rPr>
              <w:noProof/>
            </w:rPr>
          </w:pPr>
          <w:hyperlink w:anchor="_Toc39418503" w:history="1">
            <w:r w:rsidR="00E74072" w:rsidRPr="00E56ECC">
              <w:rPr>
                <w:rStyle w:val="Hipervnculo"/>
                <w:noProof/>
              </w:rPr>
              <w:t>2.1</w:t>
            </w:r>
            <w:r w:rsidR="00E74072">
              <w:rPr>
                <w:noProof/>
              </w:rPr>
              <w:tab/>
            </w:r>
            <w:r w:rsidR="00E74072" w:rsidRPr="00E56ECC">
              <w:rPr>
                <w:rStyle w:val="Hipervnculo"/>
                <w:noProof/>
              </w:rPr>
              <w:t>Main characteristics</w:t>
            </w:r>
            <w:r w:rsidR="00E74072">
              <w:rPr>
                <w:noProof/>
                <w:webHidden/>
              </w:rPr>
              <w:tab/>
            </w:r>
            <w:r w:rsidR="008D7C0E">
              <w:rPr>
                <w:noProof/>
                <w:webHidden/>
              </w:rPr>
              <w:fldChar w:fldCharType="begin"/>
            </w:r>
            <w:r w:rsidR="00E74072">
              <w:rPr>
                <w:noProof/>
                <w:webHidden/>
              </w:rPr>
              <w:instrText xml:space="preserve"> PAGEREF _Toc39418503 \h </w:instrText>
            </w:r>
            <w:r w:rsidR="008D7C0E">
              <w:rPr>
                <w:noProof/>
                <w:webHidden/>
              </w:rPr>
            </w:r>
            <w:r w:rsidR="008D7C0E">
              <w:rPr>
                <w:noProof/>
                <w:webHidden/>
              </w:rPr>
              <w:fldChar w:fldCharType="separate"/>
            </w:r>
            <w:r w:rsidR="00E74072">
              <w:rPr>
                <w:noProof/>
                <w:webHidden/>
              </w:rPr>
              <w:t>3</w:t>
            </w:r>
            <w:r w:rsidR="008D7C0E">
              <w:rPr>
                <w:noProof/>
                <w:webHidden/>
              </w:rPr>
              <w:fldChar w:fldCharType="end"/>
            </w:r>
          </w:hyperlink>
        </w:p>
        <w:p w:rsidR="00E74072" w:rsidRDefault="00445C90">
          <w:pPr>
            <w:pStyle w:val="TDC2"/>
            <w:tabs>
              <w:tab w:val="left" w:pos="880"/>
              <w:tab w:val="right" w:leader="dot" w:pos="8494"/>
            </w:tabs>
            <w:rPr>
              <w:noProof/>
            </w:rPr>
          </w:pPr>
          <w:hyperlink w:anchor="_Toc39418504" w:history="1">
            <w:r w:rsidR="00E74072" w:rsidRPr="00E56ECC">
              <w:rPr>
                <w:rStyle w:val="Hipervnculo"/>
                <w:noProof/>
              </w:rPr>
              <w:t>2.2</w:t>
            </w:r>
            <w:r w:rsidR="00E74072">
              <w:rPr>
                <w:noProof/>
              </w:rPr>
              <w:tab/>
            </w:r>
            <w:r w:rsidR="00E74072" w:rsidRPr="00E56ECC">
              <w:rPr>
                <w:rStyle w:val="Hipervnculo"/>
                <w:b/>
                <w:noProof/>
              </w:rPr>
              <w:t>“Data”</w:t>
            </w:r>
            <w:r w:rsidR="00E74072" w:rsidRPr="00E56ECC">
              <w:rPr>
                <w:rStyle w:val="Hipervnculo"/>
                <w:noProof/>
              </w:rPr>
              <w:t xml:space="preserve"> Tab</w:t>
            </w:r>
            <w:r w:rsidR="00E74072">
              <w:rPr>
                <w:noProof/>
                <w:webHidden/>
              </w:rPr>
              <w:tab/>
            </w:r>
            <w:r w:rsidR="008D7C0E">
              <w:rPr>
                <w:noProof/>
                <w:webHidden/>
              </w:rPr>
              <w:fldChar w:fldCharType="begin"/>
            </w:r>
            <w:r w:rsidR="00E74072">
              <w:rPr>
                <w:noProof/>
                <w:webHidden/>
              </w:rPr>
              <w:instrText xml:space="preserve"> PAGEREF _Toc39418504 \h </w:instrText>
            </w:r>
            <w:r w:rsidR="008D7C0E">
              <w:rPr>
                <w:noProof/>
                <w:webHidden/>
              </w:rPr>
            </w:r>
            <w:r w:rsidR="008D7C0E">
              <w:rPr>
                <w:noProof/>
                <w:webHidden/>
              </w:rPr>
              <w:fldChar w:fldCharType="separate"/>
            </w:r>
            <w:r w:rsidR="00E74072">
              <w:rPr>
                <w:noProof/>
                <w:webHidden/>
              </w:rPr>
              <w:t>4</w:t>
            </w:r>
            <w:r w:rsidR="008D7C0E">
              <w:rPr>
                <w:noProof/>
                <w:webHidden/>
              </w:rPr>
              <w:fldChar w:fldCharType="end"/>
            </w:r>
          </w:hyperlink>
        </w:p>
        <w:p w:rsidR="00E74072" w:rsidRDefault="00445C90">
          <w:pPr>
            <w:pStyle w:val="TDC2"/>
            <w:tabs>
              <w:tab w:val="left" w:pos="880"/>
              <w:tab w:val="right" w:leader="dot" w:pos="8494"/>
            </w:tabs>
            <w:rPr>
              <w:noProof/>
            </w:rPr>
          </w:pPr>
          <w:hyperlink w:anchor="_Toc39418505" w:history="1">
            <w:r w:rsidR="00E74072" w:rsidRPr="00E56ECC">
              <w:rPr>
                <w:rStyle w:val="Hipervnculo"/>
                <w:noProof/>
              </w:rPr>
              <w:t>2.3</w:t>
            </w:r>
            <w:r w:rsidR="00E74072">
              <w:rPr>
                <w:noProof/>
              </w:rPr>
              <w:tab/>
            </w:r>
            <w:r w:rsidR="00E74072" w:rsidRPr="00E56ECC">
              <w:rPr>
                <w:rStyle w:val="Hipervnculo"/>
                <w:b/>
                <w:noProof/>
              </w:rPr>
              <w:t>“Dosimetry (External-Internal-Cosmic)”</w:t>
            </w:r>
            <w:r w:rsidR="00E74072" w:rsidRPr="00E56ECC">
              <w:rPr>
                <w:rStyle w:val="Hipervnculo"/>
                <w:noProof/>
              </w:rPr>
              <w:t xml:space="preserve"> Tab</w:t>
            </w:r>
            <w:r w:rsidR="00E74072">
              <w:rPr>
                <w:noProof/>
                <w:webHidden/>
              </w:rPr>
              <w:tab/>
            </w:r>
            <w:r w:rsidR="008D7C0E">
              <w:rPr>
                <w:noProof/>
                <w:webHidden/>
              </w:rPr>
              <w:fldChar w:fldCharType="begin"/>
            </w:r>
            <w:r w:rsidR="00E74072">
              <w:rPr>
                <w:noProof/>
                <w:webHidden/>
              </w:rPr>
              <w:instrText xml:space="preserve"> PAGEREF _Toc39418505 \h </w:instrText>
            </w:r>
            <w:r w:rsidR="008D7C0E">
              <w:rPr>
                <w:noProof/>
                <w:webHidden/>
              </w:rPr>
            </w:r>
            <w:r w:rsidR="008D7C0E">
              <w:rPr>
                <w:noProof/>
                <w:webHidden/>
              </w:rPr>
              <w:fldChar w:fldCharType="separate"/>
            </w:r>
            <w:r w:rsidR="00E74072">
              <w:rPr>
                <w:noProof/>
                <w:webHidden/>
              </w:rPr>
              <w:t>7</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06" w:history="1">
            <w:r w:rsidR="00E74072" w:rsidRPr="00E56ECC">
              <w:rPr>
                <w:rStyle w:val="Hipervnculo"/>
                <w:b/>
                <w:noProof/>
              </w:rPr>
              <w:t>2.3.1</w:t>
            </w:r>
            <w:r w:rsidR="00E74072">
              <w:rPr>
                <w:noProof/>
              </w:rPr>
              <w:tab/>
            </w:r>
            <w:r w:rsidR="00E74072" w:rsidRPr="00E56ECC">
              <w:rPr>
                <w:rStyle w:val="Hipervnculo"/>
                <w:b/>
                <w:noProof/>
              </w:rPr>
              <w:t>External dose</w:t>
            </w:r>
            <w:r w:rsidR="00E74072">
              <w:rPr>
                <w:noProof/>
                <w:webHidden/>
              </w:rPr>
              <w:tab/>
            </w:r>
            <w:r w:rsidR="008D7C0E">
              <w:rPr>
                <w:noProof/>
                <w:webHidden/>
              </w:rPr>
              <w:fldChar w:fldCharType="begin"/>
            </w:r>
            <w:r w:rsidR="00E74072">
              <w:rPr>
                <w:noProof/>
                <w:webHidden/>
              </w:rPr>
              <w:instrText xml:space="preserve"> PAGEREF _Toc39418506 \h </w:instrText>
            </w:r>
            <w:r w:rsidR="008D7C0E">
              <w:rPr>
                <w:noProof/>
                <w:webHidden/>
              </w:rPr>
            </w:r>
            <w:r w:rsidR="008D7C0E">
              <w:rPr>
                <w:noProof/>
                <w:webHidden/>
              </w:rPr>
              <w:fldChar w:fldCharType="separate"/>
            </w:r>
            <w:r w:rsidR="00E74072">
              <w:rPr>
                <w:noProof/>
                <w:webHidden/>
              </w:rPr>
              <w:t>7</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07" w:history="1">
            <w:r w:rsidR="00E74072" w:rsidRPr="00E56ECC">
              <w:rPr>
                <w:rStyle w:val="Hipervnculo"/>
                <w:b/>
                <w:noProof/>
              </w:rPr>
              <w:t>2.3.2</w:t>
            </w:r>
            <w:r w:rsidR="00E74072">
              <w:rPr>
                <w:noProof/>
              </w:rPr>
              <w:tab/>
            </w:r>
            <w:r w:rsidR="00E74072" w:rsidRPr="00E56ECC">
              <w:rPr>
                <w:rStyle w:val="Hipervnculo"/>
                <w:b/>
                <w:noProof/>
              </w:rPr>
              <w:t>Internal dose</w:t>
            </w:r>
            <w:r w:rsidR="00E74072">
              <w:rPr>
                <w:noProof/>
                <w:webHidden/>
              </w:rPr>
              <w:tab/>
            </w:r>
            <w:r w:rsidR="008D7C0E">
              <w:rPr>
                <w:noProof/>
                <w:webHidden/>
              </w:rPr>
              <w:fldChar w:fldCharType="begin"/>
            </w:r>
            <w:r w:rsidR="00E74072">
              <w:rPr>
                <w:noProof/>
                <w:webHidden/>
              </w:rPr>
              <w:instrText xml:space="preserve"> PAGEREF _Toc39418507 \h </w:instrText>
            </w:r>
            <w:r w:rsidR="008D7C0E">
              <w:rPr>
                <w:noProof/>
                <w:webHidden/>
              </w:rPr>
            </w:r>
            <w:r w:rsidR="008D7C0E">
              <w:rPr>
                <w:noProof/>
                <w:webHidden/>
              </w:rPr>
              <w:fldChar w:fldCharType="separate"/>
            </w:r>
            <w:r w:rsidR="00E74072">
              <w:rPr>
                <w:noProof/>
                <w:webHidden/>
              </w:rPr>
              <w:t>8</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08" w:history="1">
            <w:r w:rsidR="00E74072" w:rsidRPr="00E56ECC">
              <w:rPr>
                <w:rStyle w:val="Hipervnculo"/>
                <w:b/>
                <w:noProof/>
              </w:rPr>
              <w:t>2.3.3</w:t>
            </w:r>
            <w:r w:rsidR="00E74072">
              <w:rPr>
                <w:noProof/>
              </w:rPr>
              <w:tab/>
            </w:r>
            <w:r w:rsidR="00E74072" w:rsidRPr="00E56ECC">
              <w:rPr>
                <w:rStyle w:val="Hipervnculo"/>
                <w:b/>
                <w:noProof/>
              </w:rPr>
              <w:t>Cosmic dose</w:t>
            </w:r>
            <w:r w:rsidR="00E74072">
              <w:rPr>
                <w:noProof/>
                <w:webHidden/>
              </w:rPr>
              <w:tab/>
            </w:r>
            <w:r w:rsidR="008D7C0E">
              <w:rPr>
                <w:noProof/>
                <w:webHidden/>
              </w:rPr>
              <w:fldChar w:fldCharType="begin"/>
            </w:r>
            <w:r w:rsidR="00E74072">
              <w:rPr>
                <w:noProof/>
                <w:webHidden/>
              </w:rPr>
              <w:instrText xml:space="preserve"> PAGEREF _Toc39418508 \h </w:instrText>
            </w:r>
            <w:r w:rsidR="008D7C0E">
              <w:rPr>
                <w:noProof/>
                <w:webHidden/>
              </w:rPr>
            </w:r>
            <w:r w:rsidR="008D7C0E">
              <w:rPr>
                <w:noProof/>
                <w:webHidden/>
              </w:rPr>
              <w:fldChar w:fldCharType="separate"/>
            </w:r>
            <w:r w:rsidR="00E74072">
              <w:rPr>
                <w:noProof/>
                <w:webHidden/>
              </w:rPr>
              <w:t>9</w:t>
            </w:r>
            <w:r w:rsidR="008D7C0E">
              <w:rPr>
                <w:noProof/>
                <w:webHidden/>
              </w:rPr>
              <w:fldChar w:fldCharType="end"/>
            </w:r>
          </w:hyperlink>
        </w:p>
        <w:p w:rsidR="00E74072" w:rsidRDefault="00445C90">
          <w:pPr>
            <w:pStyle w:val="TDC2"/>
            <w:tabs>
              <w:tab w:val="left" w:pos="880"/>
              <w:tab w:val="right" w:leader="dot" w:pos="8494"/>
            </w:tabs>
            <w:rPr>
              <w:noProof/>
            </w:rPr>
          </w:pPr>
          <w:hyperlink w:anchor="_Toc39418509" w:history="1">
            <w:r w:rsidR="00E74072" w:rsidRPr="00E56ECC">
              <w:rPr>
                <w:rStyle w:val="Hipervnculo"/>
                <w:noProof/>
              </w:rPr>
              <w:t>2.4</w:t>
            </w:r>
            <w:r w:rsidR="00E74072">
              <w:rPr>
                <w:noProof/>
              </w:rPr>
              <w:tab/>
            </w:r>
            <w:r w:rsidR="00E74072" w:rsidRPr="00E56ECC">
              <w:rPr>
                <w:rStyle w:val="Hipervnculo"/>
                <w:b/>
                <w:noProof/>
              </w:rPr>
              <w:t>“Dosimetry (correction factors)”</w:t>
            </w:r>
            <w:r w:rsidR="00E74072" w:rsidRPr="00E56ECC">
              <w:rPr>
                <w:rStyle w:val="Hipervnculo"/>
                <w:noProof/>
              </w:rPr>
              <w:t xml:space="preserve"> tab</w:t>
            </w:r>
            <w:r w:rsidR="00E74072">
              <w:rPr>
                <w:noProof/>
                <w:webHidden/>
              </w:rPr>
              <w:tab/>
            </w:r>
            <w:r w:rsidR="008D7C0E">
              <w:rPr>
                <w:noProof/>
                <w:webHidden/>
              </w:rPr>
              <w:fldChar w:fldCharType="begin"/>
            </w:r>
            <w:r w:rsidR="00E74072">
              <w:rPr>
                <w:noProof/>
                <w:webHidden/>
              </w:rPr>
              <w:instrText xml:space="preserve"> PAGEREF _Toc39418509 \h </w:instrText>
            </w:r>
            <w:r w:rsidR="008D7C0E">
              <w:rPr>
                <w:noProof/>
                <w:webHidden/>
              </w:rPr>
            </w:r>
            <w:r w:rsidR="008D7C0E">
              <w:rPr>
                <w:noProof/>
                <w:webHidden/>
              </w:rPr>
              <w:fldChar w:fldCharType="separate"/>
            </w:r>
            <w:r w:rsidR="00E74072">
              <w:rPr>
                <w:noProof/>
                <w:webHidden/>
              </w:rPr>
              <w:t>10</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0" w:history="1">
            <w:r w:rsidR="00E74072" w:rsidRPr="00E56ECC">
              <w:rPr>
                <w:rStyle w:val="Hipervnculo"/>
                <w:b/>
                <w:noProof/>
              </w:rPr>
              <w:t>2.4.1</w:t>
            </w:r>
            <w:r w:rsidR="00E74072">
              <w:rPr>
                <w:noProof/>
              </w:rPr>
              <w:tab/>
            </w:r>
            <w:r w:rsidR="00E74072" w:rsidRPr="00E56ECC">
              <w:rPr>
                <w:rStyle w:val="Hipervnculo"/>
                <w:b/>
                <w:noProof/>
              </w:rPr>
              <w:t>Conversion factors</w:t>
            </w:r>
            <w:r w:rsidR="00E74072">
              <w:rPr>
                <w:noProof/>
                <w:webHidden/>
              </w:rPr>
              <w:tab/>
            </w:r>
            <w:r w:rsidR="008D7C0E">
              <w:rPr>
                <w:noProof/>
                <w:webHidden/>
              </w:rPr>
              <w:fldChar w:fldCharType="begin"/>
            </w:r>
            <w:r w:rsidR="00E74072">
              <w:rPr>
                <w:noProof/>
                <w:webHidden/>
              </w:rPr>
              <w:instrText xml:space="preserve"> PAGEREF _Toc39418510 \h </w:instrText>
            </w:r>
            <w:r w:rsidR="008D7C0E">
              <w:rPr>
                <w:noProof/>
                <w:webHidden/>
              </w:rPr>
            </w:r>
            <w:r w:rsidR="008D7C0E">
              <w:rPr>
                <w:noProof/>
                <w:webHidden/>
              </w:rPr>
              <w:fldChar w:fldCharType="separate"/>
            </w:r>
            <w:r w:rsidR="00E74072">
              <w:rPr>
                <w:noProof/>
                <w:webHidden/>
              </w:rPr>
              <w:t>10</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1" w:history="1">
            <w:r w:rsidR="00E74072" w:rsidRPr="00E56ECC">
              <w:rPr>
                <w:rStyle w:val="Hipervnculo"/>
                <w:b/>
                <w:noProof/>
              </w:rPr>
              <w:t>2.4.2</w:t>
            </w:r>
            <w:r w:rsidR="00E74072">
              <w:rPr>
                <w:noProof/>
              </w:rPr>
              <w:tab/>
            </w:r>
            <w:r w:rsidR="00E74072" w:rsidRPr="00E56ECC">
              <w:rPr>
                <w:rStyle w:val="Hipervnculo"/>
                <w:b/>
                <w:noProof/>
              </w:rPr>
              <w:t>Water content parameters</w:t>
            </w:r>
            <w:r w:rsidR="00E74072">
              <w:rPr>
                <w:noProof/>
                <w:webHidden/>
              </w:rPr>
              <w:tab/>
            </w:r>
            <w:r w:rsidR="008D7C0E">
              <w:rPr>
                <w:noProof/>
                <w:webHidden/>
              </w:rPr>
              <w:fldChar w:fldCharType="begin"/>
            </w:r>
            <w:r w:rsidR="00E74072">
              <w:rPr>
                <w:noProof/>
                <w:webHidden/>
              </w:rPr>
              <w:instrText xml:space="preserve"> PAGEREF _Toc39418511 \h </w:instrText>
            </w:r>
            <w:r w:rsidR="008D7C0E">
              <w:rPr>
                <w:noProof/>
                <w:webHidden/>
              </w:rPr>
            </w:r>
            <w:r w:rsidR="008D7C0E">
              <w:rPr>
                <w:noProof/>
                <w:webHidden/>
              </w:rPr>
              <w:fldChar w:fldCharType="separate"/>
            </w:r>
            <w:r w:rsidR="00E74072">
              <w:rPr>
                <w:noProof/>
                <w:webHidden/>
              </w:rPr>
              <w:t>10</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2" w:history="1">
            <w:r w:rsidR="00E74072" w:rsidRPr="00E56ECC">
              <w:rPr>
                <w:rStyle w:val="Hipervnculo"/>
                <w:b/>
                <w:noProof/>
              </w:rPr>
              <w:t>2.4.3</w:t>
            </w:r>
            <w:r w:rsidR="00E74072">
              <w:rPr>
                <w:noProof/>
              </w:rPr>
              <w:tab/>
            </w:r>
            <w:r w:rsidR="00E74072" w:rsidRPr="00E56ECC">
              <w:rPr>
                <w:rStyle w:val="Hipervnculo"/>
                <w:b/>
                <w:noProof/>
              </w:rPr>
              <w:t>Alpha dosimetry</w:t>
            </w:r>
            <w:r w:rsidR="00E74072">
              <w:rPr>
                <w:noProof/>
                <w:webHidden/>
              </w:rPr>
              <w:tab/>
            </w:r>
            <w:r w:rsidR="008D7C0E">
              <w:rPr>
                <w:noProof/>
                <w:webHidden/>
              </w:rPr>
              <w:fldChar w:fldCharType="begin"/>
            </w:r>
            <w:r w:rsidR="00E74072">
              <w:rPr>
                <w:noProof/>
                <w:webHidden/>
              </w:rPr>
              <w:instrText xml:space="preserve"> PAGEREF _Toc39418512 \h </w:instrText>
            </w:r>
            <w:r w:rsidR="008D7C0E">
              <w:rPr>
                <w:noProof/>
                <w:webHidden/>
              </w:rPr>
            </w:r>
            <w:r w:rsidR="008D7C0E">
              <w:rPr>
                <w:noProof/>
                <w:webHidden/>
              </w:rPr>
              <w:fldChar w:fldCharType="separate"/>
            </w:r>
            <w:r w:rsidR="00E74072">
              <w:rPr>
                <w:noProof/>
                <w:webHidden/>
              </w:rPr>
              <w:t>12</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3" w:history="1">
            <w:r w:rsidR="00E74072" w:rsidRPr="00E56ECC">
              <w:rPr>
                <w:rStyle w:val="Hipervnculo"/>
                <w:b/>
                <w:noProof/>
              </w:rPr>
              <w:t>2.4.4</w:t>
            </w:r>
            <w:r w:rsidR="00E74072">
              <w:rPr>
                <w:noProof/>
              </w:rPr>
              <w:tab/>
            </w:r>
            <w:r w:rsidR="00E74072" w:rsidRPr="00E56ECC">
              <w:rPr>
                <w:rStyle w:val="Hipervnculo"/>
                <w:b/>
                <w:noProof/>
              </w:rPr>
              <w:t>Beta dosimetry</w:t>
            </w:r>
            <w:r w:rsidR="00E74072">
              <w:rPr>
                <w:noProof/>
                <w:webHidden/>
              </w:rPr>
              <w:tab/>
            </w:r>
            <w:r w:rsidR="008D7C0E">
              <w:rPr>
                <w:noProof/>
                <w:webHidden/>
              </w:rPr>
              <w:fldChar w:fldCharType="begin"/>
            </w:r>
            <w:r w:rsidR="00E74072">
              <w:rPr>
                <w:noProof/>
                <w:webHidden/>
              </w:rPr>
              <w:instrText xml:space="preserve"> PAGEREF _Toc39418513 \h </w:instrText>
            </w:r>
            <w:r w:rsidR="008D7C0E">
              <w:rPr>
                <w:noProof/>
                <w:webHidden/>
              </w:rPr>
            </w:r>
            <w:r w:rsidR="008D7C0E">
              <w:rPr>
                <w:noProof/>
                <w:webHidden/>
              </w:rPr>
              <w:fldChar w:fldCharType="separate"/>
            </w:r>
            <w:r w:rsidR="00E74072">
              <w:rPr>
                <w:noProof/>
                <w:webHidden/>
              </w:rPr>
              <w:t>12</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4" w:history="1">
            <w:r w:rsidR="00E74072" w:rsidRPr="00E56ECC">
              <w:rPr>
                <w:rStyle w:val="Hipervnculo"/>
                <w:b/>
                <w:noProof/>
              </w:rPr>
              <w:t>2.4.5</w:t>
            </w:r>
            <w:r w:rsidR="00E74072">
              <w:rPr>
                <w:noProof/>
              </w:rPr>
              <w:tab/>
            </w:r>
            <w:r w:rsidR="00E74072" w:rsidRPr="00E56ECC">
              <w:rPr>
                <w:rStyle w:val="Hipervnculo"/>
                <w:b/>
                <w:noProof/>
              </w:rPr>
              <w:t>Gamma Dosimetry</w:t>
            </w:r>
            <w:r w:rsidR="00E74072">
              <w:rPr>
                <w:noProof/>
                <w:webHidden/>
              </w:rPr>
              <w:tab/>
            </w:r>
            <w:r w:rsidR="008D7C0E">
              <w:rPr>
                <w:noProof/>
                <w:webHidden/>
              </w:rPr>
              <w:fldChar w:fldCharType="begin"/>
            </w:r>
            <w:r w:rsidR="00E74072">
              <w:rPr>
                <w:noProof/>
                <w:webHidden/>
              </w:rPr>
              <w:instrText xml:space="preserve"> PAGEREF _Toc39418514 \h </w:instrText>
            </w:r>
            <w:r w:rsidR="008D7C0E">
              <w:rPr>
                <w:noProof/>
                <w:webHidden/>
              </w:rPr>
            </w:r>
            <w:r w:rsidR="008D7C0E">
              <w:rPr>
                <w:noProof/>
                <w:webHidden/>
              </w:rPr>
              <w:fldChar w:fldCharType="separate"/>
            </w:r>
            <w:r w:rsidR="00E74072">
              <w:rPr>
                <w:noProof/>
                <w:webHidden/>
              </w:rPr>
              <w:t>13</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5" w:history="1">
            <w:r w:rsidR="00E74072" w:rsidRPr="00E56ECC">
              <w:rPr>
                <w:rStyle w:val="Hipervnculo"/>
                <w:noProof/>
              </w:rPr>
              <w:t>2.4.6</w:t>
            </w:r>
            <w:r w:rsidR="00E74072">
              <w:rPr>
                <w:noProof/>
              </w:rPr>
              <w:tab/>
            </w:r>
            <w:r w:rsidR="00E74072" w:rsidRPr="00E56ECC">
              <w:rPr>
                <w:rStyle w:val="Hipervnculo"/>
                <w:noProof/>
              </w:rPr>
              <w:t>Graphs</w:t>
            </w:r>
            <w:r w:rsidR="00E74072">
              <w:rPr>
                <w:noProof/>
                <w:webHidden/>
              </w:rPr>
              <w:tab/>
            </w:r>
            <w:r w:rsidR="008D7C0E">
              <w:rPr>
                <w:noProof/>
                <w:webHidden/>
              </w:rPr>
              <w:fldChar w:fldCharType="begin"/>
            </w:r>
            <w:r w:rsidR="00E74072">
              <w:rPr>
                <w:noProof/>
                <w:webHidden/>
              </w:rPr>
              <w:instrText xml:space="preserve"> PAGEREF _Toc39418515 \h </w:instrText>
            </w:r>
            <w:r w:rsidR="008D7C0E">
              <w:rPr>
                <w:noProof/>
                <w:webHidden/>
              </w:rPr>
            </w:r>
            <w:r w:rsidR="008D7C0E">
              <w:rPr>
                <w:noProof/>
                <w:webHidden/>
              </w:rPr>
              <w:fldChar w:fldCharType="separate"/>
            </w:r>
            <w:r w:rsidR="00E74072">
              <w:rPr>
                <w:noProof/>
                <w:webHidden/>
              </w:rPr>
              <w:t>13</w:t>
            </w:r>
            <w:r w:rsidR="008D7C0E">
              <w:rPr>
                <w:noProof/>
                <w:webHidden/>
              </w:rPr>
              <w:fldChar w:fldCharType="end"/>
            </w:r>
          </w:hyperlink>
        </w:p>
        <w:p w:rsidR="00E74072" w:rsidRDefault="00445C90">
          <w:pPr>
            <w:pStyle w:val="TDC2"/>
            <w:tabs>
              <w:tab w:val="left" w:pos="880"/>
              <w:tab w:val="right" w:leader="dot" w:pos="8494"/>
            </w:tabs>
            <w:rPr>
              <w:noProof/>
            </w:rPr>
          </w:pPr>
          <w:hyperlink w:anchor="_Toc39418516" w:history="1">
            <w:r w:rsidR="00E74072" w:rsidRPr="00E56ECC">
              <w:rPr>
                <w:rStyle w:val="Hipervnculo"/>
                <w:noProof/>
              </w:rPr>
              <w:t>2.5</w:t>
            </w:r>
            <w:r w:rsidR="00E74072">
              <w:rPr>
                <w:noProof/>
              </w:rPr>
              <w:tab/>
            </w:r>
            <w:r w:rsidR="00E74072" w:rsidRPr="00E56ECC">
              <w:rPr>
                <w:rStyle w:val="Hipervnculo"/>
                <w:b/>
                <w:noProof/>
              </w:rPr>
              <w:t>“Results &amp; Graphs”</w:t>
            </w:r>
            <w:r w:rsidR="00E74072" w:rsidRPr="00E56ECC">
              <w:rPr>
                <w:rStyle w:val="Hipervnculo"/>
                <w:noProof/>
              </w:rPr>
              <w:t xml:space="preserve"> Tab</w:t>
            </w:r>
            <w:r w:rsidR="00E74072">
              <w:rPr>
                <w:noProof/>
                <w:webHidden/>
              </w:rPr>
              <w:tab/>
            </w:r>
            <w:r w:rsidR="008D7C0E">
              <w:rPr>
                <w:noProof/>
                <w:webHidden/>
              </w:rPr>
              <w:fldChar w:fldCharType="begin"/>
            </w:r>
            <w:r w:rsidR="00E74072">
              <w:rPr>
                <w:noProof/>
                <w:webHidden/>
              </w:rPr>
              <w:instrText xml:space="preserve"> PAGEREF _Toc39418516 \h </w:instrText>
            </w:r>
            <w:r w:rsidR="008D7C0E">
              <w:rPr>
                <w:noProof/>
                <w:webHidden/>
              </w:rPr>
            </w:r>
            <w:r w:rsidR="008D7C0E">
              <w:rPr>
                <w:noProof/>
                <w:webHidden/>
              </w:rPr>
              <w:fldChar w:fldCharType="separate"/>
            </w:r>
            <w:r w:rsidR="00E74072">
              <w:rPr>
                <w:noProof/>
                <w:webHidden/>
              </w:rPr>
              <w:t>13</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7" w:history="1">
            <w:r w:rsidR="00E74072" w:rsidRPr="00E56ECC">
              <w:rPr>
                <w:rStyle w:val="Hipervnculo"/>
                <w:b/>
                <w:noProof/>
              </w:rPr>
              <w:t>2.5.1</w:t>
            </w:r>
            <w:r w:rsidR="00E74072">
              <w:rPr>
                <w:noProof/>
              </w:rPr>
              <w:tab/>
            </w:r>
            <w:r w:rsidR="00E74072" w:rsidRPr="00E56ECC">
              <w:rPr>
                <w:rStyle w:val="Hipervnculo"/>
                <w:b/>
                <w:noProof/>
              </w:rPr>
              <w:t>Selected model for Age Calculation</w:t>
            </w:r>
            <w:r w:rsidR="00E74072">
              <w:rPr>
                <w:noProof/>
                <w:webHidden/>
              </w:rPr>
              <w:tab/>
            </w:r>
            <w:r w:rsidR="008D7C0E">
              <w:rPr>
                <w:noProof/>
                <w:webHidden/>
              </w:rPr>
              <w:fldChar w:fldCharType="begin"/>
            </w:r>
            <w:r w:rsidR="00E74072">
              <w:rPr>
                <w:noProof/>
                <w:webHidden/>
              </w:rPr>
              <w:instrText xml:space="preserve"> PAGEREF _Toc39418517 \h </w:instrText>
            </w:r>
            <w:r w:rsidR="008D7C0E">
              <w:rPr>
                <w:noProof/>
                <w:webHidden/>
              </w:rPr>
            </w:r>
            <w:r w:rsidR="008D7C0E">
              <w:rPr>
                <w:noProof/>
                <w:webHidden/>
              </w:rPr>
              <w:fldChar w:fldCharType="separate"/>
            </w:r>
            <w:r w:rsidR="00E74072">
              <w:rPr>
                <w:noProof/>
                <w:webHidden/>
              </w:rPr>
              <w:t>15</w:t>
            </w:r>
            <w:r w:rsidR="008D7C0E">
              <w:rPr>
                <w:noProof/>
                <w:webHidden/>
              </w:rPr>
              <w:fldChar w:fldCharType="end"/>
            </w:r>
          </w:hyperlink>
        </w:p>
        <w:p w:rsidR="00E74072" w:rsidRDefault="00445C90">
          <w:pPr>
            <w:pStyle w:val="TDC3"/>
            <w:tabs>
              <w:tab w:val="left" w:pos="1320"/>
              <w:tab w:val="right" w:leader="dot" w:pos="8494"/>
            </w:tabs>
            <w:rPr>
              <w:noProof/>
            </w:rPr>
          </w:pPr>
          <w:hyperlink w:anchor="_Toc39418518" w:history="1">
            <w:r w:rsidR="00E74072" w:rsidRPr="00E56ECC">
              <w:rPr>
                <w:rStyle w:val="Hipervnculo"/>
                <w:noProof/>
              </w:rPr>
              <w:t>2.5.2</w:t>
            </w:r>
            <w:r w:rsidR="00E74072">
              <w:rPr>
                <w:noProof/>
              </w:rPr>
              <w:tab/>
            </w:r>
            <w:r w:rsidR="00E74072" w:rsidRPr="00E56ECC">
              <w:rPr>
                <w:rStyle w:val="Hipervnculo"/>
                <w:noProof/>
              </w:rPr>
              <w:t>Graphs</w:t>
            </w:r>
            <w:r w:rsidR="00E74072">
              <w:rPr>
                <w:noProof/>
                <w:webHidden/>
              </w:rPr>
              <w:tab/>
            </w:r>
            <w:r w:rsidR="008D7C0E">
              <w:rPr>
                <w:noProof/>
                <w:webHidden/>
              </w:rPr>
              <w:fldChar w:fldCharType="begin"/>
            </w:r>
            <w:r w:rsidR="00E74072">
              <w:rPr>
                <w:noProof/>
                <w:webHidden/>
              </w:rPr>
              <w:instrText xml:space="preserve"> PAGEREF _Toc39418518 \h </w:instrText>
            </w:r>
            <w:r w:rsidR="008D7C0E">
              <w:rPr>
                <w:noProof/>
                <w:webHidden/>
              </w:rPr>
            </w:r>
            <w:r w:rsidR="008D7C0E">
              <w:rPr>
                <w:noProof/>
                <w:webHidden/>
              </w:rPr>
              <w:fldChar w:fldCharType="separate"/>
            </w:r>
            <w:r w:rsidR="00E74072">
              <w:rPr>
                <w:noProof/>
                <w:webHidden/>
              </w:rPr>
              <w:t>15</w:t>
            </w:r>
            <w:r w:rsidR="008D7C0E">
              <w:rPr>
                <w:noProof/>
                <w:webHidden/>
              </w:rPr>
              <w:fldChar w:fldCharType="end"/>
            </w:r>
          </w:hyperlink>
        </w:p>
        <w:p w:rsidR="00E74072" w:rsidRDefault="00445C90">
          <w:pPr>
            <w:pStyle w:val="TDC2"/>
            <w:tabs>
              <w:tab w:val="left" w:pos="880"/>
              <w:tab w:val="right" w:leader="dot" w:pos="8494"/>
            </w:tabs>
            <w:rPr>
              <w:noProof/>
            </w:rPr>
          </w:pPr>
          <w:hyperlink w:anchor="_Toc39418519" w:history="1">
            <w:r w:rsidR="00E74072" w:rsidRPr="00E56ECC">
              <w:rPr>
                <w:rStyle w:val="Hipervnculo"/>
                <w:noProof/>
              </w:rPr>
              <w:t>2.6</w:t>
            </w:r>
            <w:r w:rsidR="00E74072">
              <w:rPr>
                <w:noProof/>
              </w:rPr>
              <w:tab/>
            </w:r>
            <w:r w:rsidR="00E74072" w:rsidRPr="00E56ECC">
              <w:rPr>
                <w:rStyle w:val="Hipervnculo"/>
                <w:b/>
                <w:noProof/>
              </w:rPr>
              <w:t>“Summary”</w:t>
            </w:r>
            <w:r w:rsidR="00E74072" w:rsidRPr="00E56ECC">
              <w:rPr>
                <w:rStyle w:val="Hipervnculo"/>
                <w:noProof/>
              </w:rPr>
              <w:t xml:space="preserve"> tab</w:t>
            </w:r>
            <w:r w:rsidR="00E74072">
              <w:rPr>
                <w:noProof/>
                <w:webHidden/>
              </w:rPr>
              <w:tab/>
            </w:r>
            <w:r w:rsidR="008D7C0E">
              <w:rPr>
                <w:noProof/>
                <w:webHidden/>
              </w:rPr>
              <w:fldChar w:fldCharType="begin"/>
            </w:r>
            <w:r w:rsidR="00E74072">
              <w:rPr>
                <w:noProof/>
                <w:webHidden/>
              </w:rPr>
              <w:instrText xml:space="preserve"> PAGEREF _Toc39418519 \h </w:instrText>
            </w:r>
            <w:r w:rsidR="008D7C0E">
              <w:rPr>
                <w:noProof/>
                <w:webHidden/>
              </w:rPr>
            </w:r>
            <w:r w:rsidR="008D7C0E">
              <w:rPr>
                <w:noProof/>
                <w:webHidden/>
              </w:rPr>
              <w:fldChar w:fldCharType="separate"/>
            </w:r>
            <w:r w:rsidR="00E74072">
              <w:rPr>
                <w:noProof/>
                <w:webHidden/>
              </w:rPr>
              <w:t>16</w:t>
            </w:r>
            <w:r w:rsidR="008D7C0E">
              <w:rPr>
                <w:noProof/>
                <w:webHidden/>
              </w:rPr>
              <w:fldChar w:fldCharType="end"/>
            </w:r>
          </w:hyperlink>
        </w:p>
        <w:p w:rsidR="00E74072" w:rsidRDefault="00445C90">
          <w:pPr>
            <w:pStyle w:val="TDC1"/>
            <w:tabs>
              <w:tab w:val="left" w:pos="440"/>
              <w:tab w:val="right" w:leader="dot" w:pos="8494"/>
            </w:tabs>
            <w:rPr>
              <w:noProof/>
            </w:rPr>
          </w:pPr>
          <w:hyperlink w:anchor="_Toc39418520" w:history="1">
            <w:r w:rsidR="00E74072" w:rsidRPr="00E56ECC">
              <w:rPr>
                <w:rStyle w:val="Hipervnculo"/>
                <w:noProof/>
              </w:rPr>
              <w:t>3.</w:t>
            </w:r>
            <w:r w:rsidR="00E74072">
              <w:rPr>
                <w:noProof/>
              </w:rPr>
              <w:tab/>
            </w:r>
            <w:r w:rsidR="00E74072" w:rsidRPr="00E56ECC">
              <w:rPr>
                <w:rStyle w:val="Hipervnculo"/>
                <w:noProof/>
              </w:rPr>
              <w:t>Save Results</w:t>
            </w:r>
            <w:r w:rsidR="00E74072">
              <w:rPr>
                <w:noProof/>
                <w:webHidden/>
              </w:rPr>
              <w:tab/>
            </w:r>
            <w:r w:rsidR="008D7C0E">
              <w:rPr>
                <w:noProof/>
                <w:webHidden/>
              </w:rPr>
              <w:fldChar w:fldCharType="begin"/>
            </w:r>
            <w:r w:rsidR="00E74072">
              <w:rPr>
                <w:noProof/>
                <w:webHidden/>
              </w:rPr>
              <w:instrText xml:space="preserve"> PAGEREF _Toc39418520 \h </w:instrText>
            </w:r>
            <w:r w:rsidR="008D7C0E">
              <w:rPr>
                <w:noProof/>
                <w:webHidden/>
              </w:rPr>
            </w:r>
            <w:r w:rsidR="008D7C0E">
              <w:rPr>
                <w:noProof/>
                <w:webHidden/>
              </w:rPr>
              <w:fldChar w:fldCharType="separate"/>
            </w:r>
            <w:r w:rsidR="00E74072">
              <w:rPr>
                <w:noProof/>
                <w:webHidden/>
              </w:rPr>
              <w:t>16</w:t>
            </w:r>
            <w:r w:rsidR="008D7C0E">
              <w:rPr>
                <w:noProof/>
                <w:webHidden/>
              </w:rPr>
              <w:fldChar w:fldCharType="end"/>
            </w:r>
          </w:hyperlink>
        </w:p>
        <w:p w:rsidR="00E74072" w:rsidRDefault="00445C90">
          <w:pPr>
            <w:pStyle w:val="TDC1"/>
            <w:tabs>
              <w:tab w:val="left" w:pos="440"/>
              <w:tab w:val="right" w:leader="dot" w:pos="8494"/>
            </w:tabs>
            <w:rPr>
              <w:noProof/>
            </w:rPr>
          </w:pPr>
          <w:hyperlink w:anchor="_Toc39418521" w:history="1">
            <w:r w:rsidR="00E74072" w:rsidRPr="00E56ECC">
              <w:rPr>
                <w:rStyle w:val="Hipervnculo"/>
                <w:noProof/>
              </w:rPr>
              <w:t>4.</w:t>
            </w:r>
            <w:r w:rsidR="00E74072">
              <w:rPr>
                <w:noProof/>
              </w:rPr>
              <w:tab/>
            </w:r>
            <w:r w:rsidR="00E74072" w:rsidRPr="00E56ECC">
              <w:rPr>
                <w:rStyle w:val="Hipervnculo"/>
                <w:noProof/>
              </w:rPr>
              <w:t>References</w:t>
            </w:r>
            <w:r w:rsidR="00E74072">
              <w:rPr>
                <w:noProof/>
                <w:webHidden/>
              </w:rPr>
              <w:tab/>
            </w:r>
            <w:r w:rsidR="008D7C0E">
              <w:rPr>
                <w:noProof/>
                <w:webHidden/>
              </w:rPr>
              <w:fldChar w:fldCharType="begin"/>
            </w:r>
            <w:r w:rsidR="00E74072">
              <w:rPr>
                <w:noProof/>
                <w:webHidden/>
              </w:rPr>
              <w:instrText xml:space="preserve"> PAGEREF _Toc39418521 \h </w:instrText>
            </w:r>
            <w:r w:rsidR="008D7C0E">
              <w:rPr>
                <w:noProof/>
                <w:webHidden/>
              </w:rPr>
            </w:r>
            <w:r w:rsidR="008D7C0E">
              <w:rPr>
                <w:noProof/>
                <w:webHidden/>
              </w:rPr>
              <w:fldChar w:fldCharType="separate"/>
            </w:r>
            <w:r w:rsidR="00E74072">
              <w:rPr>
                <w:noProof/>
                <w:webHidden/>
              </w:rPr>
              <w:t>16</w:t>
            </w:r>
            <w:r w:rsidR="008D7C0E">
              <w:rPr>
                <w:noProof/>
                <w:webHidden/>
              </w:rPr>
              <w:fldChar w:fldCharType="end"/>
            </w:r>
          </w:hyperlink>
        </w:p>
        <w:p w:rsidR="00305248" w:rsidRPr="002364F6" w:rsidRDefault="008D7C0E">
          <w:pPr>
            <w:rPr>
              <w:rFonts w:asciiTheme="majorHAnsi" w:hAnsiTheme="majorHAnsi"/>
              <w:sz w:val="18"/>
              <w:szCs w:val="18"/>
            </w:rPr>
          </w:pPr>
          <w:r w:rsidRPr="002364F6">
            <w:rPr>
              <w:rFonts w:asciiTheme="majorHAnsi" w:hAnsiTheme="majorHAnsi"/>
              <w:sz w:val="18"/>
              <w:szCs w:val="18"/>
            </w:rPr>
            <w:fldChar w:fldCharType="end"/>
          </w:r>
        </w:p>
      </w:sdtContent>
    </w:sdt>
    <w:p w:rsidR="00C0364C" w:rsidRPr="002364F6" w:rsidRDefault="00C0364C"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074252" w:rsidRPr="002364F6" w:rsidRDefault="00074252" w:rsidP="00C0364C">
      <w:pPr>
        <w:pStyle w:val="Default"/>
        <w:jc w:val="both"/>
        <w:rPr>
          <w:rFonts w:asciiTheme="majorHAnsi" w:hAnsiTheme="majorHAnsi"/>
          <w:sz w:val="18"/>
          <w:szCs w:val="18"/>
        </w:rPr>
      </w:pPr>
    </w:p>
    <w:p w:rsidR="00C0364C" w:rsidRPr="002364F6" w:rsidRDefault="00C0364C" w:rsidP="00C0364C">
      <w:pPr>
        <w:pStyle w:val="Default"/>
        <w:jc w:val="both"/>
        <w:rPr>
          <w:rFonts w:asciiTheme="majorHAnsi" w:hAnsiTheme="majorHAnsi"/>
          <w:sz w:val="18"/>
          <w:szCs w:val="18"/>
        </w:rPr>
      </w:pPr>
    </w:p>
    <w:p w:rsidR="00F635B2" w:rsidRDefault="00F635B2" w:rsidP="00C0364C">
      <w:pPr>
        <w:pStyle w:val="Default"/>
        <w:jc w:val="both"/>
        <w:rPr>
          <w:rFonts w:asciiTheme="majorHAnsi" w:hAnsiTheme="majorHAnsi"/>
          <w:sz w:val="18"/>
          <w:szCs w:val="18"/>
          <w:lang w:val="en-US"/>
        </w:rPr>
      </w:pPr>
    </w:p>
    <w:p w:rsidR="00441023" w:rsidRDefault="00441023" w:rsidP="00C0364C">
      <w:pPr>
        <w:pStyle w:val="Default"/>
        <w:jc w:val="both"/>
        <w:rPr>
          <w:rFonts w:asciiTheme="majorHAnsi" w:hAnsiTheme="majorHAnsi"/>
          <w:sz w:val="18"/>
          <w:szCs w:val="18"/>
          <w:lang w:val="en-US"/>
        </w:rPr>
      </w:pPr>
    </w:p>
    <w:p w:rsidR="009A3D4E" w:rsidRPr="002364F6" w:rsidRDefault="00074252" w:rsidP="009A71E7">
      <w:pPr>
        <w:pStyle w:val="Prrafodelista"/>
        <w:outlineLvl w:val="0"/>
      </w:pPr>
      <w:bookmarkStart w:id="0" w:name="_Ref38969652"/>
      <w:bookmarkStart w:id="1" w:name="_Toc39418500"/>
      <w:r w:rsidRPr="002364F6">
        <w:t>Introductio</w:t>
      </w:r>
      <w:r w:rsidR="009A3D4E" w:rsidRPr="002364F6">
        <w:t>n</w:t>
      </w:r>
      <w:bookmarkEnd w:id="0"/>
      <w:bookmarkEnd w:id="1"/>
    </w:p>
    <w:p w:rsidR="009A3D4E" w:rsidRDefault="009A3D4E" w:rsidP="00C0364C">
      <w:pPr>
        <w:jc w:val="both"/>
        <w:rPr>
          <w:rFonts w:asciiTheme="majorHAnsi" w:hAnsiTheme="majorHAnsi"/>
          <w:sz w:val="18"/>
          <w:szCs w:val="18"/>
          <w:lang w:val="en-US"/>
        </w:rPr>
      </w:pP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 xml:space="preserve">-Age is </w:t>
      </w:r>
      <w:r w:rsidR="007D7A14">
        <w:rPr>
          <w:rFonts w:asciiTheme="majorHAnsi" w:hAnsiTheme="majorHAnsi"/>
          <w:sz w:val="18"/>
          <w:szCs w:val="18"/>
          <w:lang w:val="en-US"/>
        </w:rPr>
        <w:t xml:space="preserve">a </w:t>
      </w:r>
      <w:r w:rsidR="007D7A14">
        <w:rPr>
          <w:rFonts w:asciiTheme="majorHAnsi" w:hAnsiTheme="majorHAnsi" w:hint="eastAsia"/>
          <w:sz w:val="18"/>
          <w:szCs w:val="18"/>
          <w:lang w:val="en-US"/>
        </w:rPr>
        <w:t>program</w:t>
      </w:r>
      <w:r w:rsidR="007D7A14">
        <w:rPr>
          <w:rFonts w:asciiTheme="majorHAnsi" w:hAnsiTheme="majorHAnsi"/>
          <w:sz w:val="18"/>
          <w:szCs w:val="18"/>
          <w:lang w:val="en-US"/>
        </w:rPr>
        <w:t xml:space="preserve"> </w:t>
      </w:r>
      <w:r w:rsidR="007D7A14" w:rsidRPr="002364F6">
        <w:rPr>
          <w:rFonts w:asciiTheme="majorHAnsi" w:hAnsiTheme="majorHAnsi"/>
          <w:sz w:val="18"/>
          <w:szCs w:val="18"/>
          <w:lang w:val="en-US"/>
        </w:rPr>
        <w:t>based on the Microsoft Visual Basic for Application (VBA)</w:t>
      </w:r>
      <w:r w:rsidR="007D7A14">
        <w:rPr>
          <w:rFonts w:asciiTheme="majorHAnsi" w:hAnsiTheme="majorHAnsi"/>
          <w:sz w:val="18"/>
          <w:szCs w:val="18"/>
          <w:lang w:val="en-US"/>
        </w:rPr>
        <w:t xml:space="preserve"> </w:t>
      </w:r>
      <w:r w:rsidRPr="002364F6">
        <w:rPr>
          <w:rFonts w:asciiTheme="majorHAnsi" w:hAnsiTheme="majorHAnsi"/>
          <w:sz w:val="18"/>
          <w:szCs w:val="18"/>
          <w:lang w:val="en-US"/>
        </w:rPr>
        <w:t xml:space="preserve">designed to perform automated calculation of the environmental radiation dose rate </w:t>
      </w:r>
      <w:r w:rsidR="002364F6">
        <w:rPr>
          <w:rFonts w:asciiTheme="majorHAnsi" w:hAnsiTheme="majorHAnsi"/>
          <w:sz w:val="18"/>
          <w:szCs w:val="18"/>
          <w:lang w:val="en-US"/>
        </w:rPr>
        <w:t>(</w:t>
      </w:r>
      <w:r w:rsidRPr="002364F6">
        <w:rPr>
          <w:rFonts w:asciiTheme="majorHAnsi" w:hAnsiTheme="majorHAnsi"/>
          <w:sz w:val="18"/>
          <w:szCs w:val="18"/>
          <w:lang w:val="en-US"/>
        </w:rPr>
        <w:t>for luminescence dating and other trapped charge dating application</w:t>
      </w:r>
      <w:r w:rsidR="002364F6">
        <w:rPr>
          <w:rFonts w:asciiTheme="majorHAnsi" w:hAnsiTheme="majorHAnsi"/>
          <w:sz w:val="18"/>
          <w:szCs w:val="18"/>
          <w:lang w:val="en-US"/>
        </w:rPr>
        <w:t xml:space="preserve">) and final </w:t>
      </w:r>
      <w:r w:rsidR="001D1501">
        <w:rPr>
          <w:rFonts w:asciiTheme="majorHAnsi" w:hAnsiTheme="majorHAnsi"/>
          <w:sz w:val="18"/>
          <w:szCs w:val="18"/>
          <w:lang w:val="en-US"/>
        </w:rPr>
        <w:t xml:space="preserve">luminescence </w:t>
      </w:r>
      <w:r w:rsidR="002364F6">
        <w:rPr>
          <w:rFonts w:asciiTheme="majorHAnsi" w:hAnsiTheme="majorHAnsi"/>
          <w:sz w:val="18"/>
          <w:szCs w:val="18"/>
          <w:lang w:val="en-US"/>
        </w:rPr>
        <w:t>ages</w:t>
      </w:r>
      <w:r w:rsidRPr="002364F6">
        <w:rPr>
          <w:rFonts w:asciiTheme="majorHAnsi" w:hAnsiTheme="majorHAnsi"/>
          <w:sz w:val="18"/>
          <w:szCs w:val="18"/>
          <w:lang w:val="en-US"/>
        </w:rPr>
        <w:t>.</w:t>
      </w:r>
    </w:p>
    <w:p w:rsidR="00305248" w:rsidRDefault="00441023" w:rsidP="00C0364C">
      <w:pPr>
        <w:jc w:val="both"/>
        <w:rPr>
          <w:rFonts w:asciiTheme="majorHAnsi" w:hAnsiTheme="majorHAnsi"/>
          <w:sz w:val="18"/>
          <w:szCs w:val="18"/>
          <w:lang w:val="en-US"/>
        </w:rPr>
      </w:pPr>
      <w:r>
        <w:rPr>
          <w:rFonts w:asciiTheme="majorHAnsi" w:hAnsiTheme="majorHAnsi"/>
          <w:sz w:val="18"/>
          <w:szCs w:val="18"/>
          <w:lang w:val="en-US"/>
        </w:rPr>
        <w:t xml:space="preserve">The program </w:t>
      </w:r>
      <w:r w:rsidR="001D1501">
        <w:rPr>
          <w:rFonts w:asciiTheme="majorHAnsi" w:hAnsiTheme="majorHAnsi"/>
          <w:sz w:val="18"/>
          <w:szCs w:val="18"/>
          <w:lang w:val="en-US"/>
        </w:rPr>
        <w:t xml:space="preserve">has been designed to be </w:t>
      </w:r>
      <w:r>
        <w:rPr>
          <w:rFonts w:asciiTheme="majorHAnsi" w:hAnsiTheme="majorHAnsi"/>
          <w:sz w:val="18"/>
          <w:szCs w:val="18"/>
          <w:lang w:val="en-US"/>
        </w:rPr>
        <w:t xml:space="preserve">user-friendly aspect </w:t>
      </w:r>
      <w:r w:rsidRPr="002364F6">
        <w:rPr>
          <w:rFonts w:asciiTheme="majorHAnsi" w:hAnsiTheme="majorHAnsi"/>
          <w:sz w:val="18"/>
          <w:szCs w:val="18"/>
          <w:lang w:val="en-US"/>
        </w:rPr>
        <w:t>used in a Windows environment equi</w:t>
      </w:r>
      <w:r>
        <w:rPr>
          <w:rFonts w:asciiTheme="majorHAnsi" w:hAnsiTheme="majorHAnsi"/>
          <w:sz w:val="18"/>
          <w:szCs w:val="18"/>
          <w:lang w:val="en-US"/>
        </w:rPr>
        <w:t>pped with Microsoft Excel 2007</w:t>
      </w:r>
      <w:r w:rsidRPr="002364F6">
        <w:rPr>
          <w:rFonts w:asciiTheme="majorHAnsi" w:hAnsiTheme="majorHAnsi"/>
          <w:sz w:val="18"/>
          <w:szCs w:val="18"/>
          <w:lang w:val="en-US"/>
        </w:rPr>
        <w:t xml:space="preserve"> or later.</w:t>
      </w:r>
    </w:p>
    <w:p w:rsidR="00C60F61" w:rsidRPr="002364F6" w:rsidRDefault="00C60F61" w:rsidP="00C0364C">
      <w:pPr>
        <w:jc w:val="both"/>
        <w:rPr>
          <w:rFonts w:asciiTheme="majorHAnsi" w:hAnsiTheme="majorHAnsi"/>
          <w:sz w:val="18"/>
          <w:szCs w:val="18"/>
          <w:lang w:val="en-US"/>
        </w:rPr>
      </w:pPr>
      <w:r>
        <w:rPr>
          <w:rFonts w:asciiTheme="majorHAnsi" w:hAnsiTheme="majorHAnsi"/>
          <w:sz w:val="18"/>
          <w:szCs w:val="18"/>
          <w:lang w:val="en-US"/>
        </w:rPr>
        <w:t xml:space="preserve">A repository of the program can be found </w:t>
      </w:r>
      <w:r w:rsidR="00F932CC">
        <w:rPr>
          <w:rFonts w:asciiTheme="majorHAnsi" w:hAnsiTheme="majorHAnsi"/>
          <w:sz w:val="18"/>
          <w:szCs w:val="18"/>
          <w:lang w:val="en-US"/>
        </w:rPr>
        <w:t xml:space="preserve">at </w:t>
      </w:r>
      <w:hyperlink r:id="rId9" w:history="1">
        <w:r>
          <w:rPr>
            <w:rStyle w:val="Hipervnculo"/>
          </w:rPr>
          <w:t>https://github.com/yomismovk/eM-Age-program</w:t>
        </w:r>
      </w:hyperlink>
    </w:p>
    <w:p w:rsidR="00305248" w:rsidRDefault="00441023" w:rsidP="009A71E7">
      <w:pPr>
        <w:pStyle w:val="Prrafodelista"/>
        <w:numPr>
          <w:ilvl w:val="1"/>
          <w:numId w:val="7"/>
        </w:numPr>
        <w:outlineLvl w:val="1"/>
      </w:pPr>
      <w:bookmarkStart w:id="2" w:name="_Toc39418501"/>
      <w:r>
        <w:t xml:space="preserve">Getting </w:t>
      </w:r>
      <w:r w:rsidR="00305248" w:rsidRPr="002364F6">
        <w:t>Start</w:t>
      </w:r>
      <w:r>
        <w:t>ed</w:t>
      </w:r>
      <w:bookmarkEnd w:id="2"/>
    </w:p>
    <w:p w:rsidR="00441023" w:rsidRPr="002B469F" w:rsidRDefault="00DC75AD" w:rsidP="00441023">
      <w:pPr>
        <w:pStyle w:val="Default"/>
        <w:jc w:val="both"/>
        <w:rPr>
          <w:rFonts w:asciiTheme="majorHAnsi" w:hAnsiTheme="majorHAnsi"/>
          <w:sz w:val="18"/>
          <w:szCs w:val="18"/>
          <w:lang w:val="en-US"/>
        </w:rPr>
      </w:pPr>
      <w:r>
        <w:rPr>
          <w:rFonts w:asciiTheme="majorHAnsi" w:hAnsiTheme="majorHAnsi"/>
          <w:sz w:val="18"/>
          <w:szCs w:val="18"/>
          <w:lang w:val="en-US"/>
        </w:rPr>
        <w:t>For clearer</w:t>
      </w:r>
      <w:r w:rsidR="00441023" w:rsidRPr="002B469F">
        <w:rPr>
          <w:rFonts w:asciiTheme="majorHAnsi" w:hAnsiTheme="majorHAnsi"/>
          <w:sz w:val="18"/>
          <w:szCs w:val="18"/>
          <w:lang w:val="en-US"/>
        </w:rPr>
        <w:t xml:space="preserve"> </w:t>
      </w:r>
      <w:r w:rsidR="0090697C" w:rsidRPr="002B469F">
        <w:rPr>
          <w:rFonts w:asciiTheme="majorHAnsi" w:hAnsiTheme="majorHAnsi"/>
          <w:sz w:val="18"/>
          <w:szCs w:val="18"/>
          <w:lang w:val="en-US"/>
        </w:rPr>
        <w:t xml:space="preserve">explanations of the </w:t>
      </w:r>
      <w:r w:rsidR="00441023" w:rsidRPr="002B469F">
        <w:rPr>
          <w:rFonts w:asciiTheme="majorHAnsi" w:hAnsiTheme="majorHAnsi"/>
          <w:sz w:val="18"/>
          <w:szCs w:val="18"/>
          <w:lang w:val="en-US"/>
        </w:rPr>
        <w:t>different parameter</w:t>
      </w:r>
      <w:r w:rsidR="006932CC" w:rsidRPr="002B469F">
        <w:rPr>
          <w:rFonts w:asciiTheme="majorHAnsi" w:hAnsiTheme="majorHAnsi"/>
          <w:sz w:val="18"/>
          <w:szCs w:val="18"/>
          <w:lang w:val="en-US"/>
        </w:rPr>
        <w:t>s</w:t>
      </w:r>
      <w:r>
        <w:rPr>
          <w:rFonts w:asciiTheme="majorHAnsi" w:hAnsiTheme="majorHAnsi"/>
          <w:sz w:val="18"/>
          <w:szCs w:val="18"/>
          <w:lang w:val="en-US"/>
        </w:rPr>
        <w:t>,</w:t>
      </w:r>
      <w:r w:rsidR="00441023" w:rsidRPr="002B469F">
        <w:rPr>
          <w:rFonts w:asciiTheme="majorHAnsi" w:hAnsiTheme="majorHAnsi"/>
          <w:sz w:val="18"/>
          <w:szCs w:val="18"/>
          <w:lang w:val="en-US"/>
        </w:rPr>
        <w:t xml:space="preserve"> the following annotations are used:</w:t>
      </w:r>
    </w:p>
    <w:p w:rsidR="00441023" w:rsidRPr="002B469F" w:rsidRDefault="00441023" w:rsidP="00441023">
      <w:pPr>
        <w:pStyle w:val="Default"/>
        <w:jc w:val="both"/>
        <w:rPr>
          <w:rFonts w:asciiTheme="majorHAnsi" w:hAnsiTheme="majorHAnsi"/>
          <w:sz w:val="18"/>
          <w:szCs w:val="18"/>
          <w:lang w:val="en-US"/>
        </w:rPr>
      </w:pPr>
    </w:p>
    <w:p w:rsidR="00441023" w:rsidRPr="002B469F" w:rsidRDefault="00441023" w:rsidP="00441023">
      <w:pPr>
        <w:pStyle w:val="Default"/>
        <w:jc w:val="both"/>
        <w:rPr>
          <w:rFonts w:asciiTheme="majorHAnsi" w:hAnsiTheme="majorHAnsi"/>
          <w:sz w:val="18"/>
          <w:szCs w:val="18"/>
          <w:lang w:val="en-US"/>
        </w:rPr>
      </w:pPr>
      <w:r w:rsidRPr="002B469F">
        <w:rPr>
          <w:rFonts w:asciiTheme="majorHAnsi" w:hAnsiTheme="majorHAnsi"/>
          <w:sz w:val="18"/>
          <w:szCs w:val="18"/>
          <w:lang w:val="en-US"/>
        </w:rPr>
        <w:t>Excel worksheets</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t>Report</w:t>
      </w:r>
    </w:p>
    <w:p w:rsidR="00441023" w:rsidRPr="002B469F" w:rsidRDefault="00441023" w:rsidP="00441023">
      <w:pPr>
        <w:pStyle w:val="Default"/>
        <w:jc w:val="both"/>
        <w:rPr>
          <w:sz w:val="20"/>
          <w:szCs w:val="18"/>
          <w:lang w:val="en-US"/>
        </w:rPr>
      </w:pPr>
      <w:r w:rsidRPr="002B469F">
        <w:rPr>
          <w:rFonts w:asciiTheme="majorHAnsi" w:hAnsiTheme="majorHAnsi"/>
          <w:sz w:val="18"/>
          <w:szCs w:val="18"/>
          <w:lang w:val="en-US"/>
        </w:rPr>
        <w:t>Button</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20"/>
          <w:szCs w:val="18"/>
          <w:lang w:val="en-US"/>
        </w:rPr>
        <w:sym w:font="Wingdings" w:char="F0E0"/>
      </w:r>
      <w:r w:rsidRPr="002B469F">
        <w:rPr>
          <w:rFonts w:asciiTheme="majorHAnsi" w:hAnsiTheme="majorHAnsi"/>
          <w:sz w:val="20"/>
          <w:szCs w:val="18"/>
          <w:lang w:val="en-US"/>
        </w:rPr>
        <w:t xml:space="preserve"> </w:t>
      </w:r>
      <w:r w:rsidRPr="002B469F">
        <w:rPr>
          <w:rFonts w:asciiTheme="majorHAnsi" w:hAnsiTheme="majorHAnsi"/>
          <w:sz w:val="20"/>
          <w:szCs w:val="18"/>
          <w:lang w:val="en-US"/>
        </w:rPr>
        <w:tab/>
      </w:r>
      <w:r w:rsidRPr="002B469F">
        <w:rPr>
          <w:sz w:val="20"/>
          <w:szCs w:val="18"/>
          <w:highlight w:val="lightGray"/>
          <w:lang w:val="en-US"/>
        </w:rPr>
        <w:t>Re-Calculate</w:t>
      </w:r>
    </w:p>
    <w:p w:rsidR="00441023" w:rsidRPr="002B469F" w:rsidRDefault="00441023" w:rsidP="00441023">
      <w:pPr>
        <w:pStyle w:val="Default"/>
        <w:jc w:val="both"/>
        <w:rPr>
          <w:rFonts w:asciiTheme="majorHAnsi" w:hAnsiTheme="majorHAnsi"/>
          <w:b/>
          <w:color w:val="365F91" w:themeColor="accent1" w:themeShade="BF"/>
          <w:sz w:val="18"/>
          <w:szCs w:val="18"/>
          <w:lang w:val="en-US"/>
        </w:rPr>
      </w:pPr>
      <w:r w:rsidRPr="002B469F">
        <w:rPr>
          <w:rFonts w:asciiTheme="majorHAnsi" w:hAnsiTheme="majorHAnsi"/>
          <w:sz w:val="18"/>
          <w:szCs w:val="18"/>
          <w:lang w:val="en-US"/>
        </w:rPr>
        <w:t>Tab</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2B469F">
        <w:rPr>
          <w:rFonts w:asciiTheme="majorHAnsi" w:hAnsiTheme="majorHAnsi"/>
          <w:b/>
          <w:color w:val="365F91" w:themeColor="accent1" w:themeShade="BF"/>
          <w:sz w:val="18"/>
          <w:szCs w:val="18"/>
          <w:lang w:val="en-US"/>
        </w:rPr>
        <w:t>Data</w:t>
      </w:r>
    </w:p>
    <w:p w:rsidR="009C6423" w:rsidRPr="002B469F" w:rsidRDefault="009C6423" w:rsidP="00441023">
      <w:pPr>
        <w:pStyle w:val="Default"/>
        <w:jc w:val="both"/>
        <w:rPr>
          <w:rFonts w:asciiTheme="majorHAnsi" w:hAnsiTheme="majorHAnsi"/>
          <w:color w:val="auto"/>
          <w:sz w:val="18"/>
          <w:szCs w:val="18"/>
          <w:lang w:val="en-US"/>
        </w:rPr>
      </w:pPr>
      <w:r w:rsidRPr="002B469F">
        <w:rPr>
          <w:rFonts w:asciiTheme="majorHAnsi" w:hAnsiTheme="majorHAnsi"/>
          <w:color w:val="auto"/>
          <w:sz w:val="18"/>
          <w:szCs w:val="18"/>
          <w:lang w:val="en-US"/>
        </w:rPr>
        <w:t>Frame (data group)</w:t>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sym w:font="Wingdings" w:char="F0E0"/>
      </w:r>
      <w:r w:rsidRPr="002B469F">
        <w:rPr>
          <w:rFonts w:asciiTheme="majorHAnsi" w:hAnsiTheme="majorHAnsi"/>
          <w:color w:val="auto"/>
          <w:sz w:val="18"/>
          <w:szCs w:val="18"/>
          <w:lang w:val="en-US"/>
        </w:rPr>
        <w:tab/>
      </w:r>
      <w:r w:rsidRPr="002B469F">
        <w:rPr>
          <w:rFonts w:asciiTheme="majorHAnsi" w:hAnsiTheme="majorHAnsi"/>
          <w:b/>
          <w:color w:val="FF0000"/>
          <w:sz w:val="18"/>
          <w:szCs w:val="18"/>
          <w:u w:val="single"/>
          <w:lang w:val="en-US"/>
        </w:rPr>
        <w:t>External dose</w:t>
      </w:r>
    </w:p>
    <w:p w:rsidR="00441023" w:rsidRPr="002B469F" w:rsidRDefault="00441023" w:rsidP="00441023">
      <w:pPr>
        <w:pStyle w:val="Default"/>
        <w:jc w:val="both"/>
        <w:rPr>
          <w:rFonts w:asciiTheme="majorHAnsi" w:hAnsiTheme="majorHAnsi"/>
          <w:sz w:val="18"/>
          <w:szCs w:val="18"/>
          <w:lang w:val="en-US"/>
        </w:rPr>
      </w:pPr>
      <w:r w:rsidRPr="002B469F">
        <w:rPr>
          <w:rFonts w:asciiTheme="majorHAnsi" w:hAnsiTheme="majorHAnsi"/>
          <w:sz w:val="18"/>
          <w:szCs w:val="18"/>
          <w:lang w:val="en-US"/>
        </w:rPr>
        <w:t>Label (data entry)</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00DC43DD" w:rsidRPr="002B469F">
        <w:rPr>
          <w:rFonts w:asciiTheme="majorHAnsi" w:hAnsiTheme="majorHAnsi"/>
          <w:i/>
          <w:color w:val="00B050"/>
          <w:sz w:val="18"/>
          <w:szCs w:val="18"/>
          <w:lang w:val="en-US"/>
        </w:rPr>
        <w:t>Dose rate reader</w:t>
      </w:r>
    </w:p>
    <w:p w:rsidR="00441023" w:rsidRPr="002B469F" w:rsidRDefault="00441023" w:rsidP="00441023">
      <w:pPr>
        <w:pStyle w:val="Default"/>
        <w:jc w:val="both"/>
        <w:rPr>
          <w:rFonts w:asciiTheme="majorHAnsi" w:hAnsiTheme="majorHAnsi"/>
          <w:sz w:val="18"/>
          <w:szCs w:val="18"/>
          <w:lang w:val="en-US"/>
        </w:rPr>
      </w:pPr>
      <w:r w:rsidRPr="002B469F">
        <w:rPr>
          <w:rFonts w:asciiTheme="majorHAnsi" w:hAnsiTheme="majorHAnsi"/>
          <w:sz w:val="18"/>
          <w:szCs w:val="18"/>
          <w:lang w:val="en-US"/>
        </w:rPr>
        <w:t>Label (info only)</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00DC43DD" w:rsidRPr="002B469F">
        <w:rPr>
          <w:rFonts w:asciiTheme="majorHAnsi" w:hAnsiTheme="majorHAnsi"/>
          <w:i/>
          <w:color w:val="808080" w:themeColor="background1" w:themeShade="80"/>
          <w:sz w:val="18"/>
          <w:szCs w:val="18"/>
          <w:lang w:val="en-US"/>
        </w:rPr>
        <w:t>Selected data</w:t>
      </w:r>
    </w:p>
    <w:p w:rsidR="00DC43DD" w:rsidRPr="002B469F" w:rsidRDefault="00DC43DD" w:rsidP="00441023">
      <w:pPr>
        <w:pStyle w:val="Default"/>
        <w:jc w:val="both"/>
        <w:rPr>
          <w:rFonts w:asciiTheme="majorHAnsi" w:hAnsiTheme="majorHAnsi"/>
          <w:sz w:val="18"/>
          <w:szCs w:val="18"/>
          <w:u w:val="single"/>
          <w:lang w:val="en-US"/>
        </w:rPr>
      </w:pPr>
      <w:r w:rsidRPr="002B469F">
        <w:rPr>
          <w:rFonts w:asciiTheme="majorHAnsi" w:hAnsiTheme="majorHAnsi"/>
          <w:sz w:val="18"/>
          <w:szCs w:val="18"/>
          <w:lang w:val="en-US"/>
        </w:rPr>
        <w:t>Message</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802ACC">
        <w:rPr>
          <w:rFonts w:asciiTheme="majorHAnsi" w:hAnsiTheme="majorHAnsi"/>
          <w:sz w:val="18"/>
          <w:szCs w:val="18"/>
          <w:highlight w:val="yellow"/>
          <w:u w:val="single"/>
          <w:lang w:val="en-US"/>
        </w:rPr>
        <w:t>Loading Data. Please wait</w:t>
      </w:r>
    </w:p>
    <w:p w:rsidR="00E154DB" w:rsidRPr="002B469F" w:rsidRDefault="00E154DB" w:rsidP="00441023">
      <w:pPr>
        <w:pStyle w:val="Default"/>
        <w:jc w:val="both"/>
        <w:rPr>
          <w:rFonts w:asciiTheme="majorHAnsi" w:hAnsiTheme="majorHAnsi"/>
          <w:color w:val="00B0F0"/>
          <w:sz w:val="18"/>
          <w:szCs w:val="18"/>
          <w:lang w:val="en-US"/>
        </w:rPr>
      </w:pPr>
      <w:r w:rsidRPr="002B469F">
        <w:rPr>
          <w:rFonts w:asciiTheme="majorHAnsi" w:hAnsiTheme="majorHAnsi"/>
          <w:sz w:val="18"/>
          <w:szCs w:val="18"/>
          <w:lang w:val="en-US"/>
        </w:rPr>
        <w:t>Round selection</w:t>
      </w:r>
      <w:r w:rsidRPr="002B469F">
        <w:rPr>
          <w:rFonts w:asciiTheme="majorHAnsi" w:hAnsiTheme="majorHAnsi"/>
          <w:sz w:val="18"/>
          <w:szCs w:val="18"/>
          <w:lang w:val="en-US"/>
        </w:rPr>
        <w:tab/>
      </w:r>
      <w:r w:rsidRPr="002B469F">
        <w:rPr>
          <w:rFonts w:asciiTheme="majorHAnsi" w:hAnsiTheme="majorHAnsi"/>
          <w:sz w:val="18"/>
          <w:szCs w:val="18"/>
          <w:lang w:val="en-US"/>
        </w:rPr>
        <w:tab/>
      </w:r>
      <w:r w:rsidRPr="002B469F">
        <w:rPr>
          <w:rFonts w:asciiTheme="majorHAnsi" w:hAnsiTheme="majorHAnsi"/>
          <w:sz w:val="18"/>
          <w:szCs w:val="18"/>
          <w:lang w:val="en-US"/>
        </w:rPr>
        <w:sym w:font="Wingdings" w:char="F0E0"/>
      </w:r>
      <w:r w:rsidRPr="002B469F">
        <w:rPr>
          <w:rFonts w:asciiTheme="majorHAnsi" w:hAnsiTheme="majorHAnsi"/>
          <w:sz w:val="18"/>
          <w:szCs w:val="18"/>
          <w:lang w:val="en-US"/>
        </w:rPr>
        <w:tab/>
      </w:r>
      <w:r w:rsidRPr="002B469F">
        <w:rPr>
          <w:rFonts w:asciiTheme="majorHAnsi" w:hAnsiTheme="majorHAnsi"/>
          <w:color w:val="00B0F0"/>
          <w:sz w:val="18"/>
          <w:szCs w:val="18"/>
          <w:lang w:val="en-US"/>
        </w:rPr>
        <w:t>Type of analysis</w:t>
      </w:r>
    </w:p>
    <w:p w:rsidR="00380EE3" w:rsidRPr="00380EE3" w:rsidRDefault="00380EE3" w:rsidP="00441023">
      <w:pPr>
        <w:pStyle w:val="Default"/>
        <w:jc w:val="both"/>
        <w:rPr>
          <w:rFonts w:asciiTheme="majorHAnsi" w:hAnsiTheme="majorHAnsi"/>
          <w:color w:val="auto"/>
          <w:sz w:val="18"/>
          <w:szCs w:val="18"/>
          <w:lang w:val="en-US"/>
        </w:rPr>
      </w:pPr>
      <w:r w:rsidRPr="002B469F">
        <w:rPr>
          <w:rFonts w:asciiTheme="majorHAnsi" w:hAnsiTheme="majorHAnsi"/>
          <w:color w:val="auto"/>
          <w:sz w:val="18"/>
          <w:szCs w:val="18"/>
          <w:lang w:val="en-US"/>
        </w:rPr>
        <w:t>Checkbox</w:t>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tab/>
      </w:r>
      <w:r w:rsidRPr="002B469F">
        <w:rPr>
          <w:rFonts w:asciiTheme="majorHAnsi" w:hAnsiTheme="majorHAnsi"/>
          <w:color w:val="auto"/>
          <w:sz w:val="18"/>
          <w:szCs w:val="18"/>
          <w:lang w:val="en-US"/>
        </w:rPr>
        <w:sym w:font="Wingdings" w:char="F0E0"/>
      </w:r>
      <w:r w:rsidRPr="002B469F">
        <w:rPr>
          <w:rFonts w:asciiTheme="majorHAnsi" w:hAnsiTheme="majorHAnsi"/>
          <w:color w:val="auto"/>
          <w:sz w:val="18"/>
          <w:szCs w:val="18"/>
          <w:lang w:val="en-US"/>
        </w:rPr>
        <w:tab/>
      </w:r>
      <w:r w:rsidRPr="002B469F">
        <w:rPr>
          <w:rFonts w:asciiTheme="majorHAnsi" w:hAnsiTheme="majorHAnsi"/>
          <w:i/>
          <w:color w:val="7030A0"/>
          <w:sz w:val="18"/>
          <w:szCs w:val="18"/>
          <w:lang w:val="en-US"/>
        </w:rPr>
        <w:t>User Alpha dose rate</w:t>
      </w:r>
    </w:p>
    <w:p w:rsidR="00DC43DD" w:rsidRDefault="00DC43DD" w:rsidP="00441023">
      <w:pPr>
        <w:pStyle w:val="Default"/>
        <w:jc w:val="both"/>
        <w:rPr>
          <w:rFonts w:asciiTheme="majorHAnsi" w:hAnsiTheme="majorHAnsi"/>
          <w:sz w:val="18"/>
          <w:szCs w:val="18"/>
          <w:lang w:val="en-US"/>
        </w:rPr>
      </w:pPr>
    </w:p>
    <w:p w:rsidR="00C5193D" w:rsidRDefault="00C5193D" w:rsidP="00441023">
      <w:pPr>
        <w:pStyle w:val="Default"/>
        <w:jc w:val="both"/>
        <w:rPr>
          <w:rFonts w:asciiTheme="majorHAnsi" w:hAnsiTheme="majorHAnsi"/>
          <w:sz w:val="18"/>
          <w:szCs w:val="18"/>
          <w:lang w:val="en-US"/>
        </w:rPr>
      </w:pPr>
    </w:p>
    <w:p w:rsidR="00C5193D" w:rsidRPr="002364F6" w:rsidRDefault="00C5193D" w:rsidP="00C5193D">
      <w:pPr>
        <w:jc w:val="both"/>
        <w:rPr>
          <w:rFonts w:asciiTheme="majorHAnsi" w:hAnsiTheme="majorHAnsi"/>
          <w:sz w:val="18"/>
          <w:szCs w:val="18"/>
          <w:lang w:val="en-US"/>
        </w:rPr>
      </w:pPr>
      <w:r w:rsidRPr="002364F6">
        <w:rPr>
          <w:rFonts w:asciiTheme="majorHAnsi" w:hAnsiTheme="majorHAnsi"/>
          <w:sz w:val="18"/>
          <w:szCs w:val="18"/>
          <w:lang w:val="en-US"/>
        </w:rPr>
        <w:t xml:space="preserve">To run </w:t>
      </w: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-Age, the use of macros</w:t>
      </w:r>
      <w:r w:rsidR="00802ACC">
        <w:rPr>
          <w:rFonts w:asciiTheme="majorHAnsi" w:hAnsiTheme="majorHAnsi"/>
          <w:sz w:val="18"/>
          <w:szCs w:val="18"/>
          <w:lang w:val="en-US"/>
        </w:rPr>
        <w:t xml:space="preserve"> must be enabled in Excel</w:t>
      </w:r>
      <w:r w:rsidRPr="002364F6">
        <w:rPr>
          <w:rFonts w:asciiTheme="majorHAnsi" w:hAnsiTheme="majorHAnsi"/>
          <w:sz w:val="18"/>
          <w:szCs w:val="18"/>
          <w:lang w:val="en-US"/>
        </w:rPr>
        <w:t>. Click “Enable content”.</w:t>
      </w:r>
    </w:p>
    <w:p w:rsidR="00C5193D" w:rsidRPr="002364F6" w:rsidRDefault="00C5193D" w:rsidP="00C5193D">
      <w:pPr>
        <w:jc w:val="both"/>
        <w:rPr>
          <w:rFonts w:asciiTheme="majorHAnsi" w:hAnsiTheme="majorHAnsi"/>
          <w:sz w:val="18"/>
          <w:szCs w:val="18"/>
        </w:rPr>
      </w:pPr>
      <w:r w:rsidRPr="002364F6">
        <w:rPr>
          <w:rFonts w:asciiTheme="majorHAnsi" w:hAnsiTheme="majorHAnsi"/>
          <w:sz w:val="18"/>
          <w:szCs w:val="18"/>
        </w:rPr>
        <w:t xml:space="preserve">To start </w:t>
      </w:r>
      <w:proofErr w:type="spellStart"/>
      <w:r w:rsidRPr="002364F6">
        <w:rPr>
          <w:rFonts w:asciiTheme="majorHAnsi" w:hAnsiTheme="majorHAnsi"/>
          <w:sz w:val="18"/>
          <w:szCs w:val="18"/>
        </w:rPr>
        <w:t>eM</w:t>
      </w:r>
      <w:proofErr w:type="spellEnd"/>
      <w:r w:rsidRPr="002364F6">
        <w:rPr>
          <w:rFonts w:asciiTheme="majorHAnsi" w:hAnsiTheme="majorHAnsi"/>
          <w:sz w:val="18"/>
          <w:szCs w:val="18"/>
        </w:rPr>
        <w:t xml:space="preserve">-Age click on the </w:t>
      </w:r>
      <w:r w:rsidRPr="00DA2F70">
        <w:rPr>
          <w:rFonts w:ascii="Arial" w:hAnsi="Arial" w:cs="Arial"/>
          <w:sz w:val="18"/>
          <w:szCs w:val="18"/>
          <w:highlight w:val="lightGray"/>
        </w:rPr>
        <w:t xml:space="preserve">Run </w:t>
      </w:r>
      <w:proofErr w:type="spellStart"/>
      <w:r w:rsidRPr="00DA2F70">
        <w:rPr>
          <w:rFonts w:ascii="Arial" w:hAnsi="Arial" w:cs="Arial"/>
          <w:sz w:val="18"/>
          <w:szCs w:val="18"/>
          <w:highlight w:val="lightGray"/>
        </w:rPr>
        <w:t>eM</w:t>
      </w:r>
      <w:proofErr w:type="spellEnd"/>
      <w:r w:rsidRPr="00DA2F70">
        <w:rPr>
          <w:rFonts w:ascii="Arial" w:hAnsi="Arial" w:cs="Arial"/>
          <w:sz w:val="18"/>
          <w:szCs w:val="18"/>
          <w:highlight w:val="lightGray"/>
        </w:rPr>
        <w:t>-Age calculator v1.</w:t>
      </w:r>
      <w:r w:rsidR="0045588E">
        <w:rPr>
          <w:rFonts w:ascii="Arial" w:hAnsi="Arial" w:cs="Arial"/>
          <w:sz w:val="18"/>
          <w:szCs w:val="18"/>
          <w:highlight w:val="lightGray"/>
        </w:rPr>
        <w:t>1</w:t>
      </w:r>
      <w:r w:rsidRPr="00DC43DD">
        <w:rPr>
          <w:rFonts w:asciiTheme="majorHAnsi" w:hAnsiTheme="majorHAnsi"/>
          <w:sz w:val="18"/>
          <w:szCs w:val="18"/>
        </w:rPr>
        <w:t xml:space="preserve"> </w:t>
      </w:r>
      <w:r w:rsidRPr="002364F6">
        <w:rPr>
          <w:rFonts w:asciiTheme="majorHAnsi" w:hAnsiTheme="majorHAnsi"/>
          <w:sz w:val="18"/>
          <w:szCs w:val="18"/>
        </w:rPr>
        <w:t>button</w:t>
      </w:r>
      <w:r>
        <w:rPr>
          <w:rFonts w:asciiTheme="majorHAnsi" w:hAnsiTheme="majorHAnsi"/>
          <w:sz w:val="18"/>
          <w:szCs w:val="18"/>
        </w:rPr>
        <w:t xml:space="preserve"> (Fig. 1)</w:t>
      </w:r>
      <w:r w:rsidRPr="002364F6">
        <w:rPr>
          <w:rFonts w:asciiTheme="majorHAnsi" w:hAnsiTheme="majorHAnsi"/>
          <w:sz w:val="18"/>
          <w:szCs w:val="18"/>
        </w:rPr>
        <w:t>.</w:t>
      </w:r>
    </w:p>
    <w:p w:rsidR="00C5193D" w:rsidRPr="00C5193D" w:rsidRDefault="00C5193D" w:rsidP="00441023">
      <w:pPr>
        <w:pStyle w:val="Default"/>
        <w:jc w:val="both"/>
        <w:rPr>
          <w:rFonts w:asciiTheme="majorHAnsi" w:hAnsiTheme="majorHAnsi"/>
          <w:sz w:val="18"/>
          <w:szCs w:val="18"/>
        </w:rPr>
      </w:pPr>
    </w:p>
    <w:p w:rsidR="00DC43DD" w:rsidRDefault="004A1040" w:rsidP="00DC43DD">
      <w:pPr>
        <w:keepNext/>
        <w:jc w:val="center"/>
      </w:pPr>
      <w:r w:rsidRPr="004A1040">
        <w:rPr>
          <w:rFonts w:asciiTheme="majorHAnsi" w:hAnsiTheme="majorHAnsi"/>
          <w:noProof/>
          <w:sz w:val="18"/>
          <w:szCs w:val="18"/>
          <w:lang w:val="es-ES" w:eastAsia="zh-TW"/>
        </w:rPr>
        <w:drawing>
          <wp:inline distT="0" distB="0" distL="0" distR="0" wp14:anchorId="3FF40605" wp14:editId="75533E44">
            <wp:extent cx="2928937" cy="1887070"/>
            <wp:effectExtent l="190500" t="190500" r="195580" b="18986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8315" cy="1912441"/>
                    </a:xfrm>
                    <a:prstGeom prst="rect">
                      <a:avLst/>
                    </a:prstGeom>
                    <a:ln>
                      <a:noFill/>
                    </a:ln>
                    <a:effectLst>
                      <a:outerShdw blurRad="190500" algn="tl" rotWithShape="0">
                        <a:srgbClr val="000000">
                          <a:alpha val="70000"/>
                        </a:srgbClr>
                      </a:outerShdw>
                    </a:effectLst>
                  </pic:spPr>
                </pic:pic>
              </a:graphicData>
            </a:graphic>
          </wp:inline>
        </w:drawing>
      </w:r>
    </w:p>
    <w:p w:rsidR="00C63BFF" w:rsidRPr="000B3933" w:rsidRDefault="00DC43DD" w:rsidP="00DC43DD">
      <w:pPr>
        <w:pStyle w:val="Descripcin"/>
        <w:jc w:val="center"/>
        <w:rPr>
          <w:lang w:val="en-US"/>
        </w:rPr>
      </w:pPr>
      <w:r w:rsidRPr="000B3933">
        <w:rPr>
          <w:lang w:val="en-US"/>
        </w:rPr>
        <w:t xml:space="preserve">Figure </w:t>
      </w:r>
      <w:r w:rsidR="008D7C0E">
        <w:fldChar w:fldCharType="begin"/>
      </w:r>
      <w:r w:rsidR="00A36173" w:rsidRPr="000B3933">
        <w:rPr>
          <w:lang w:val="en-US"/>
        </w:rPr>
        <w:instrText xml:space="preserve"> SEQ Figure \* ARABIC </w:instrText>
      </w:r>
      <w:r w:rsidR="008D7C0E">
        <w:fldChar w:fldCharType="separate"/>
      </w:r>
      <w:r w:rsidR="005A500C">
        <w:rPr>
          <w:noProof/>
          <w:lang w:val="en-US"/>
        </w:rPr>
        <w:t>1</w:t>
      </w:r>
      <w:r w:rsidR="008D7C0E">
        <w:fldChar w:fldCharType="end"/>
      </w:r>
    </w:p>
    <w:p w:rsidR="00693ED2" w:rsidRPr="002364F6" w:rsidRDefault="009A3D4E" w:rsidP="00C0364C">
      <w:pPr>
        <w:jc w:val="both"/>
        <w:rPr>
          <w:rFonts w:asciiTheme="majorHAnsi" w:hAnsiTheme="majorHAnsi"/>
          <w:sz w:val="18"/>
          <w:szCs w:val="18"/>
        </w:rPr>
      </w:pPr>
      <w:r w:rsidRPr="002364F6">
        <w:rPr>
          <w:rFonts w:asciiTheme="majorHAnsi" w:hAnsiTheme="majorHAnsi"/>
          <w:sz w:val="18"/>
          <w:szCs w:val="18"/>
        </w:rPr>
        <w:t>The program automatically minimize</w:t>
      </w:r>
      <w:r w:rsidR="00802ACC">
        <w:rPr>
          <w:rFonts w:asciiTheme="majorHAnsi" w:hAnsiTheme="majorHAnsi"/>
          <w:sz w:val="18"/>
          <w:szCs w:val="18"/>
        </w:rPr>
        <w:t>s</w:t>
      </w:r>
      <w:r w:rsidRPr="002364F6">
        <w:rPr>
          <w:rFonts w:asciiTheme="majorHAnsi" w:hAnsiTheme="majorHAnsi"/>
          <w:sz w:val="18"/>
          <w:szCs w:val="18"/>
        </w:rPr>
        <w:t xml:space="preserve"> the Microsoft Excel window and highlight</w:t>
      </w:r>
      <w:r w:rsidR="00802ACC">
        <w:rPr>
          <w:rFonts w:asciiTheme="majorHAnsi" w:hAnsiTheme="majorHAnsi"/>
          <w:sz w:val="18"/>
          <w:szCs w:val="18"/>
        </w:rPr>
        <w:t>s</w:t>
      </w:r>
      <w:r w:rsidRPr="002364F6">
        <w:rPr>
          <w:rFonts w:asciiTheme="majorHAnsi" w:hAnsiTheme="majorHAnsi"/>
          <w:sz w:val="18"/>
          <w:szCs w:val="18"/>
        </w:rPr>
        <w:t xml:space="preserve"> the </w:t>
      </w:r>
      <w:r w:rsidRPr="00DC43DD">
        <w:rPr>
          <w:rFonts w:asciiTheme="majorHAnsi" w:hAnsiTheme="majorHAnsi"/>
          <w:sz w:val="18"/>
          <w:szCs w:val="18"/>
          <w:highlight w:val="lightGray"/>
        </w:rPr>
        <w:t>Excel icon</w:t>
      </w:r>
      <w:r w:rsidRPr="002364F6">
        <w:rPr>
          <w:rFonts w:asciiTheme="majorHAnsi" w:hAnsiTheme="majorHAnsi"/>
          <w:sz w:val="18"/>
          <w:szCs w:val="18"/>
        </w:rPr>
        <w:t xml:space="preserve"> in the task bar.</w:t>
      </w:r>
      <w:r w:rsidR="006C4002" w:rsidRPr="002364F6">
        <w:rPr>
          <w:rFonts w:asciiTheme="majorHAnsi" w:hAnsiTheme="majorHAnsi"/>
          <w:sz w:val="18"/>
          <w:szCs w:val="18"/>
        </w:rPr>
        <w:t xml:space="preserve"> P</w:t>
      </w:r>
      <w:r w:rsidR="00693ED2" w:rsidRPr="002364F6">
        <w:rPr>
          <w:rFonts w:asciiTheme="majorHAnsi" w:hAnsiTheme="majorHAnsi"/>
          <w:sz w:val="18"/>
          <w:szCs w:val="18"/>
        </w:rPr>
        <w:t xml:space="preserve">ress the </w:t>
      </w:r>
      <w:r w:rsidR="00693ED2" w:rsidRPr="00DA2F70">
        <w:rPr>
          <w:rFonts w:ascii="Arial" w:hAnsi="Arial" w:cs="Arial"/>
          <w:sz w:val="18"/>
          <w:szCs w:val="18"/>
          <w:highlight w:val="lightGray"/>
        </w:rPr>
        <w:t>Excel</w:t>
      </w:r>
      <w:r w:rsidR="00693ED2" w:rsidRPr="002364F6">
        <w:rPr>
          <w:rFonts w:asciiTheme="majorHAnsi" w:hAnsiTheme="majorHAnsi"/>
          <w:sz w:val="18"/>
          <w:szCs w:val="18"/>
        </w:rPr>
        <w:t xml:space="preserve"> button </w:t>
      </w:r>
      <w:r w:rsidR="00E7452C" w:rsidRPr="002364F6">
        <w:rPr>
          <w:rFonts w:asciiTheme="majorHAnsi" w:hAnsiTheme="majorHAnsi"/>
          <w:sz w:val="18"/>
          <w:szCs w:val="18"/>
        </w:rPr>
        <w:t>to show</w:t>
      </w:r>
      <w:r w:rsidR="00DC43DD">
        <w:rPr>
          <w:rFonts w:asciiTheme="majorHAnsi" w:hAnsiTheme="majorHAnsi"/>
          <w:sz w:val="18"/>
          <w:szCs w:val="18"/>
        </w:rPr>
        <w:t xml:space="preserve"> the main program window (Fig. 2</w:t>
      </w:r>
      <w:r w:rsidR="00E7452C" w:rsidRPr="002364F6">
        <w:rPr>
          <w:rFonts w:asciiTheme="majorHAnsi" w:hAnsiTheme="majorHAnsi"/>
          <w:sz w:val="18"/>
          <w:szCs w:val="18"/>
        </w:rPr>
        <w:t>)</w:t>
      </w:r>
      <w:r w:rsidR="00693ED2" w:rsidRPr="002364F6">
        <w:rPr>
          <w:rFonts w:asciiTheme="majorHAnsi" w:hAnsiTheme="majorHAnsi"/>
          <w:sz w:val="18"/>
          <w:szCs w:val="18"/>
        </w:rPr>
        <w:t>.</w:t>
      </w:r>
    </w:p>
    <w:p w:rsidR="00DC43DD" w:rsidRDefault="00693ED2" w:rsidP="00DC43DD">
      <w:pPr>
        <w:keepNext/>
        <w:jc w:val="center"/>
      </w:pPr>
      <w:r w:rsidRPr="002364F6">
        <w:rPr>
          <w:rFonts w:asciiTheme="majorHAnsi" w:hAnsiTheme="majorHAnsi"/>
          <w:noProof/>
          <w:sz w:val="18"/>
          <w:szCs w:val="18"/>
          <w:lang w:val="es-ES" w:eastAsia="zh-TW"/>
        </w:rPr>
        <w:drawing>
          <wp:inline distT="0" distB="0" distL="0" distR="0">
            <wp:extent cx="3750736" cy="421574"/>
            <wp:effectExtent l="190500" t="152400" r="173564" b="130876"/>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93738" r="68687" b="-2"/>
                    <a:stretch>
                      <a:fillRect/>
                    </a:stretch>
                  </pic:blipFill>
                  <pic:spPr bwMode="auto">
                    <a:xfrm>
                      <a:off x="0" y="0"/>
                      <a:ext cx="3751901" cy="421705"/>
                    </a:xfrm>
                    <a:prstGeom prst="rect">
                      <a:avLst/>
                    </a:prstGeom>
                    <a:ln>
                      <a:noFill/>
                    </a:ln>
                    <a:effectLst>
                      <a:outerShdw blurRad="190500" algn="tl" rotWithShape="0">
                        <a:srgbClr val="000000">
                          <a:alpha val="70000"/>
                        </a:srgbClr>
                      </a:outerShdw>
                    </a:effectLst>
                  </pic:spPr>
                </pic:pic>
              </a:graphicData>
            </a:graphic>
          </wp:inline>
        </w:drawing>
      </w:r>
    </w:p>
    <w:p w:rsidR="00693ED2" w:rsidRPr="002364F6" w:rsidRDefault="00DC43DD" w:rsidP="00DC43DD">
      <w:pPr>
        <w:pStyle w:val="Descripcin"/>
        <w:jc w:val="center"/>
        <w:rPr>
          <w:rFonts w:asciiTheme="majorHAnsi" w:hAnsiTheme="majorHAnsi"/>
        </w:rPr>
      </w:pPr>
      <w:r w:rsidRPr="00DC43DD">
        <w:rPr>
          <w:lang w:val="en-US"/>
        </w:rPr>
        <w:t xml:space="preserve">Figure </w:t>
      </w:r>
      <w:r w:rsidR="008D7C0E">
        <w:fldChar w:fldCharType="begin"/>
      </w:r>
      <w:r w:rsidRPr="00DC43DD">
        <w:rPr>
          <w:lang w:val="en-US"/>
        </w:rPr>
        <w:instrText xml:space="preserve"> SEQ Figure \* ARABIC </w:instrText>
      </w:r>
      <w:r w:rsidR="008D7C0E">
        <w:fldChar w:fldCharType="separate"/>
      </w:r>
      <w:r w:rsidR="005A500C">
        <w:rPr>
          <w:noProof/>
          <w:lang w:val="en-US"/>
        </w:rPr>
        <w:t>2</w:t>
      </w:r>
      <w:r w:rsidR="008D7C0E">
        <w:fldChar w:fldCharType="end"/>
      </w:r>
    </w:p>
    <w:p w:rsidR="00985E13" w:rsidRDefault="00985E13" w:rsidP="00DC43DD">
      <w:pPr>
        <w:jc w:val="both"/>
        <w:rPr>
          <w:rFonts w:asciiTheme="majorHAnsi" w:hAnsiTheme="majorHAnsi"/>
          <w:sz w:val="18"/>
          <w:szCs w:val="18"/>
        </w:rPr>
      </w:pPr>
    </w:p>
    <w:p w:rsidR="00DC43DD" w:rsidRPr="002364F6" w:rsidRDefault="00DC43DD" w:rsidP="00DC43DD">
      <w:pPr>
        <w:jc w:val="both"/>
        <w:rPr>
          <w:rFonts w:asciiTheme="majorHAnsi" w:hAnsiTheme="majorHAnsi"/>
          <w:sz w:val="18"/>
          <w:szCs w:val="18"/>
        </w:rPr>
      </w:pPr>
      <w:r>
        <w:rPr>
          <w:rFonts w:asciiTheme="majorHAnsi" w:hAnsiTheme="majorHAnsi"/>
          <w:sz w:val="18"/>
          <w:szCs w:val="18"/>
        </w:rPr>
        <w:t>T</w:t>
      </w:r>
      <w:r w:rsidRPr="002364F6">
        <w:rPr>
          <w:rFonts w:asciiTheme="majorHAnsi" w:hAnsiTheme="majorHAnsi"/>
          <w:sz w:val="18"/>
          <w:szCs w:val="18"/>
        </w:rPr>
        <w:t>he program automatically load</w:t>
      </w:r>
      <w:r w:rsidR="006932CC">
        <w:rPr>
          <w:rFonts w:asciiTheme="majorHAnsi" w:hAnsiTheme="majorHAnsi"/>
          <w:sz w:val="18"/>
          <w:szCs w:val="18"/>
        </w:rPr>
        <w:t>s</w:t>
      </w:r>
      <w:r w:rsidRPr="002364F6">
        <w:rPr>
          <w:rFonts w:asciiTheme="majorHAnsi" w:hAnsiTheme="majorHAnsi"/>
          <w:sz w:val="18"/>
          <w:szCs w:val="18"/>
        </w:rPr>
        <w:t xml:space="preserve"> </w:t>
      </w:r>
      <w:r>
        <w:rPr>
          <w:rFonts w:asciiTheme="majorHAnsi" w:hAnsiTheme="majorHAnsi"/>
          <w:sz w:val="18"/>
          <w:szCs w:val="18"/>
        </w:rPr>
        <w:t>the previous data saved (</w:t>
      </w:r>
      <w:r w:rsidR="00802ACC">
        <w:rPr>
          <w:rFonts w:asciiTheme="majorHAnsi" w:hAnsiTheme="majorHAnsi"/>
          <w:sz w:val="18"/>
          <w:szCs w:val="18"/>
        </w:rPr>
        <w:t xml:space="preserve">which </w:t>
      </w:r>
      <w:r>
        <w:rPr>
          <w:rFonts w:asciiTheme="majorHAnsi" w:hAnsiTheme="majorHAnsi"/>
          <w:sz w:val="18"/>
          <w:szCs w:val="18"/>
        </w:rPr>
        <w:t>can take several seconds) an</w:t>
      </w:r>
      <w:r w:rsidR="00802ACC">
        <w:rPr>
          <w:rFonts w:asciiTheme="majorHAnsi" w:hAnsiTheme="majorHAnsi"/>
          <w:sz w:val="18"/>
          <w:szCs w:val="18"/>
        </w:rPr>
        <w:t>d</w:t>
      </w:r>
      <w:r>
        <w:rPr>
          <w:rFonts w:asciiTheme="majorHAnsi" w:hAnsiTheme="majorHAnsi"/>
          <w:sz w:val="18"/>
          <w:szCs w:val="18"/>
        </w:rPr>
        <w:t xml:space="preserve"> </w:t>
      </w:r>
      <w:r w:rsidR="00802ACC">
        <w:rPr>
          <w:rFonts w:asciiTheme="majorHAnsi" w:hAnsiTheme="majorHAnsi"/>
          <w:sz w:val="18"/>
          <w:szCs w:val="18"/>
        </w:rPr>
        <w:t>the</w:t>
      </w:r>
      <w:r>
        <w:rPr>
          <w:rFonts w:asciiTheme="majorHAnsi" w:hAnsiTheme="majorHAnsi"/>
          <w:sz w:val="18"/>
          <w:szCs w:val="18"/>
        </w:rPr>
        <w:t xml:space="preserve"> </w:t>
      </w:r>
      <w:r w:rsidR="003D17A4">
        <w:rPr>
          <w:rFonts w:asciiTheme="majorHAnsi" w:hAnsiTheme="majorHAnsi"/>
          <w:sz w:val="18"/>
          <w:szCs w:val="18"/>
        </w:rPr>
        <w:t>caption</w:t>
      </w:r>
      <w:r w:rsidR="003D17A4">
        <w:rPr>
          <w:rFonts w:asciiTheme="majorHAnsi" w:hAnsiTheme="majorHAnsi" w:hint="eastAsia"/>
          <w:sz w:val="18"/>
          <w:szCs w:val="18"/>
        </w:rPr>
        <w:t xml:space="preserve"> </w:t>
      </w:r>
      <w:r w:rsidR="003D17A4" w:rsidRPr="00A64D3B">
        <w:rPr>
          <w:rFonts w:asciiTheme="majorHAnsi" w:hAnsiTheme="majorHAnsi"/>
          <w:sz w:val="18"/>
          <w:szCs w:val="18"/>
          <w:highlight w:val="yellow"/>
          <w:u w:val="single"/>
        </w:rPr>
        <w:t>“Loadin</w:t>
      </w:r>
      <w:r w:rsidR="003D17A4" w:rsidRPr="00A64D3B">
        <w:rPr>
          <w:rFonts w:asciiTheme="majorHAnsi" w:hAnsiTheme="majorHAnsi" w:hint="eastAsia"/>
          <w:sz w:val="18"/>
          <w:szCs w:val="18"/>
          <w:highlight w:val="yellow"/>
          <w:u w:val="single"/>
        </w:rPr>
        <w:t>g</w:t>
      </w:r>
      <w:r w:rsidRPr="00A64D3B">
        <w:rPr>
          <w:rFonts w:asciiTheme="majorHAnsi" w:hAnsiTheme="majorHAnsi"/>
          <w:sz w:val="18"/>
          <w:szCs w:val="18"/>
          <w:highlight w:val="yellow"/>
          <w:u w:val="single"/>
        </w:rPr>
        <w:t xml:space="preserve"> Data. Please wait</w:t>
      </w:r>
      <w:r w:rsidR="00A64D3B" w:rsidRPr="00A64D3B">
        <w:rPr>
          <w:rFonts w:asciiTheme="majorHAnsi" w:hAnsiTheme="majorHAnsi" w:hint="eastAsia"/>
          <w:sz w:val="18"/>
          <w:szCs w:val="18"/>
          <w:highlight w:val="yellow"/>
          <w:u w:val="single"/>
        </w:rPr>
        <w:t>”</w:t>
      </w:r>
      <w:r>
        <w:rPr>
          <w:rFonts w:asciiTheme="majorHAnsi" w:hAnsiTheme="majorHAnsi"/>
          <w:sz w:val="18"/>
          <w:szCs w:val="18"/>
        </w:rPr>
        <w:t xml:space="preserve"> </w:t>
      </w:r>
      <w:r w:rsidR="00802ACC">
        <w:rPr>
          <w:rFonts w:asciiTheme="majorHAnsi" w:hAnsiTheme="majorHAnsi"/>
          <w:sz w:val="18"/>
          <w:szCs w:val="18"/>
        </w:rPr>
        <w:t>will be shown</w:t>
      </w:r>
      <w:r>
        <w:rPr>
          <w:rFonts w:asciiTheme="majorHAnsi" w:hAnsiTheme="majorHAnsi"/>
          <w:sz w:val="18"/>
          <w:szCs w:val="18"/>
        </w:rPr>
        <w:t>.</w:t>
      </w:r>
      <w:r w:rsidR="00A64D3B">
        <w:rPr>
          <w:rFonts w:asciiTheme="majorHAnsi" w:hAnsiTheme="majorHAnsi"/>
          <w:sz w:val="18"/>
          <w:szCs w:val="18"/>
        </w:rPr>
        <w:t xml:space="preserve"> Then, a screen</w:t>
      </w:r>
      <w:r w:rsidR="006932CC">
        <w:rPr>
          <w:rFonts w:asciiTheme="majorHAnsi" w:hAnsiTheme="majorHAnsi"/>
          <w:sz w:val="18"/>
          <w:szCs w:val="18"/>
        </w:rPr>
        <w:t xml:space="preserve"> similar</w:t>
      </w:r>
      <w:r w:rsidR="00A64D3B">
        <w:rPr>
          <w:rFonts w:asciiTheme="majorHAnsi" w:hAnsiTheme="majorHAnsi"/>
          <w:sz w:val="18"/>
          <w:szCs w:val="18"/>
        </w:rPr>
        <w:t xml:space="preserve"> to Fig. 3 is show</w:t>
      </w:r>
      <w:r w:rsidR="00802ACC">
        <w:rPr>
          <w:rFonts w:asciiTheme="majorHAnsi" w:hAnsiTheme="majorHAnsi"/>
          <w:sz w:val="18"/>
          <w:szCs w:val="18"/>
        </w:rPr>
        <w:t>n</w:t>
      </w:r>
      <w:r w:rsidR="00A64D3B">
        <w:rPr>
          <w:rFonts w:asciiTheme="majorHAnsi" w:hAnsiTheme="majorHAnsi"/>
          <w:sz w:val="18"/>
          <w:szCs w:val="18"/>
        </w:rPr>
        <w:t>.</w:t>
      </w:r>
    </w:p>
    <w:p w:rsidR="005101D1" w:rsidRDefault="004A1040" w:rsidP="00DC43DD">
      <w:pPr>
        <w:pStyle w:val="Descripcin"/>
        <w:jc w:val="center"/>
      </w:pPr>
      <w:r w:rsidRPr="004A1040">
        <w:rPr>
          <w:rFonts w:asciiTheme="majorHAnsi" w:hAnsiTheme="majorHAnsi"/>
          <w:noProof/>
          <w:lang w:val="es-ES" w:eastAsia="zh-TW"/>
        </w:rPr>
        <w:drawing>
          <wp:inline distT="0" distB="0" distL="0" distR="0" wp14:anchorId="25056D47" wp14:editId="39E7835A">
            <wp:extent cx="4500000" cy="2844250"/>
            <wp:effectExtent l="190500" t="190500" r="186690" b="1847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0000" cy="2844250"/>
                    </a:xfrm>
                    <a:prstGeom prst="rect">
                      <a:avLst/>
                    </a:prstGeom>
                    <a:ln>
                      <a:noFill/>
                    </a:ln>
                    <a:effectLst>
                      <a:outerShdw blurRad="190500" algn="tl" rotWithShape="0">
                        <a:srgbClr val="000000">
                          <a:alpha val="70000"/>
                        </a:srgbClr>
                      </a:outerShdw>
                    </a:effectLst>
                  </pic:spPr>
                </pic:pic>
              </a:graphicData>
            </a:graphic>
          </wp:inline>
        </w:drawing>
      </w:r>
    </w:p>
    <w:p w:rsidR="00693ED2" w:rsidRDefault="00DC43DD" w:rsidP="00DC43DD">
      <w:pPr>
        <w:pStyle w:val="Descripcin"/>
        <w:jc w:val="center"/>
      </w:pPr>
      <w:r>
        <w:t xml:space="preserve">Figure </w:t>
      </w:r>
      <w:r w:rsidR="008D7C0E">
        <w:fldChar w:fldCharType="begin"/>
      </w:r>
      <w:r w:rsidR="00237902">
        <w:instrText xml:space="preserve"> SEQ Figure \* ARABIC </w:instrText>
      </w:r>
      <w:r w:rsidR="008D7C0E">
        <w:fldChar w:fldCharType="separate"/>
      </w:r>
      <w:r w:rsidR="005A500C">
        <w:rPr>
          <w:noProof/>
        </w:rPr>
        <w:t>3</w:t>
      </w:r>
      <w:r w:rsidR="008D7C0E">
        <w:rPr>
          <w:noProof/>
        </w:rPr>
        <w:fldChar w:fldCharType="end"/>
      </w:r>
    </w:p>
    <w:p w:rsidR="00C5193D" w:rsidRDefault="00305248" w:rsidP="00A64D3B">
      <w:pPr>
        <w:pStyle w:val="Prrafodelista"/>
        <w:outlineLvl w:val="0"/>
      </w:pPr>
      <w:bookmarkStart w:id="3" w:name="_Toc39418502"/>
      <w:r w:rsidRPr="002364F6">
        <w:t>Program structure</w:t>
      </w:r>
      <w:bookmarkEnd w:id="3"/>
    </w:p>
    <w:p w:rsidR="00A64D3B" w:rsidRPr="00C5193D" w:rsidRDefault="00A64D3B" w:rsidP="00E74072">
      <w:pPr>
        <w:rPr>
          <w:rFonts w:asciiTheme="majorHAnsi" w:hAnsiTheme="majorHAnsi"/>
          <w:sz w:val="18"/>
          <w:szCs w:val="18"/>
          <w:lang w:val="en-US"/>
        </w:rPr>
      </w:pPr>
      <w:bookmarkStart w:id="4" w:name="_Toc39392237"/>
      <w:bookmarkStart w:id="5" w:name="_Toc39395039"/>
      <w:r w:rsidRPr="00C5193D">
        <w:rPr>
          <w:rFonts w:asciiTheme="majorHAnsi" w:hAnsiTheme="majorHAnsi"/>
          <w:sz w:val="18"/>
          <w:szCs w:val="18"/>
          <w:lang w:val="en-US"/>
        </w:rPr>
        <w:t xml:space="preserve">The final </w:t>
      </w:r>
      <w:r w:rsidR="0069147D">
        <w:rPr>
          <w:rFonts w:asciiTheme="majorHAnsi" w:hAnsiTheme="majorHAnsi"/>
          <w:sz w:val="18"/>
          <w:szCs w:val="18"/>
          <w:lang w:val="en-US"/>
        </w:rPr>
        <w:t>luminescence</w:t>
      </w:r>
      <w:r w:rsidR="0069147D" w:rsidRPr="00C5193D">
        <w:rPr>
          <w:rFonts w:asciiTheme="majorHAnsi" w:hAnsiTheme="majorHAnsi"/>
          <w:sz w:val="18"/>
          <w:szCs w:val="18"/>
          <w:lang w:val="en-US"/>
        </w:rPr>
        <w:t xml:space="preserve"> </w:t>
      </w:r>
      <w:r w:rsidRPr="00C5193D">
        <w:rPr>
          <w:rFonts w:asciiTheme="majorHAnsi" w:hAnsiTheme="majorHAnsi"/>
          <w:sz w:val="18"/>
          <w:szCs w:val="18"/>
          <w:lang w:val="en-US"/>
        </w:rPr>
        <w:t xml:space="preserve">age is calculated by division of the equivalent dose (in </w:t>
      </w:r>
      <w:proofErr w:type="spellStart"/>
      <w:r w:rsidRPr="00C5193D">
        <w:rPr>
          <w:rFonts w:asciiTheme="majorHAnsi" w:hAnsiTheme="majorHAnsi"/>
          <w:sz w:val="18"/>
          <w:szCs w:val="18"/>
          <w:lang w:val="en-US"/>
        </w:rPr>
        <w:t>Gy</w:t>
      </w:r>
      <w:proofErr w:type="spellEnd"/>
      <w:r w:rsidRPr="00C5193D">
        <w:rPr>
          <w:rFonts w:asciiTheme="majorHAnsi" w:hAnsiTheme="majorHAnsi"/>
          <w:sz w:val="18"/>
          <w:szCs w:val="18"/>
          <w:lang w:val="en-US"/>
        </w:rPr>
        <w:t xml:space="preserve">) by the estimated dose rate (in </w:t>
      </w:r>
      <w:proofErr w:type="spellStart"/>
      <w:r w:rsidRPr="00C5193D">
        <w:rPr>
          <w:rFonts w:asciiTheme="majorHAnsi" w:hAnsiTheme="majorHAnsi"/>
          <w:sz w:val="18"/>
          <w:szCs w:val="18"/>
          <w:lang w:val="en-US"/>
        </w:rPr>
        <w:t>Gy</w:t>
      </w:r>
      <w:proofErr w:type="spellEnd"/>
      <w:r w:rsidRPr="00C5193D">
        <w:rPr>
          <w:rFonts w:asciiTheme="majorHAnsi" w:hAnsiTheme="majorHAnsi"/>
          <w:sz w:val="18"/>
          <w:szCs w:val="18"/>
          <w:lang w:val="en-US"/>
        </w:rPr>
        <w:t xml:space="preserve">/ka) based on the following </w:t>
      </w:r>
      <w:r w:rsidRPr="00C5193D">
        <w:rPr>
          <w:rFonts w:asciiTheme="majorHAnsi" w:hAnsiTheme="majorHAnsi" w:hint="eastAsia"/>
          <w:sz w:val="18"/>
          <w:szCs w:val="18"/>
          <w:lang w:val="en-US"/>
        </w:rPr>
        <w:t>expression</w:t>
      </w:r>
      <w:r w:rsidRPr="00C5193D">
        <w:rPr>
          <w:rFonts w:asciiTheme="majorHAnsi" w:hAnsiTheme="majorHAnsi"/>
          <w:sz w:val="18"/>
          <w:szCs w:val="18"/>
          <w:lang w:val="en-US"/>
        </w:rPr>
        <w:t>:</w:t>
      </w:r>
      <w:bookmarkEnd w:id="4"/>
      <w:bookmarkEnd w:id="5"/>
    </w:p>
    <w:p w:rsidR="00A64D3B" w:rsidRPr="002364F6" w:rsidRDefault="007D7A14" w:rsidP="00985E13">
      <w:pPr>
        <w:jc w:val="center"/>
        <w:rPr>
          <w:rFonts w:asciiTheme="majorHAnsi" w:hAnsiTheme="majorHAnsi"/>
          <w:sz w:val="18"/>
          <w:szCs w:val="18"/>
          <w:lang w:val="en-US"/>
        </w:rPr>
      </w:pPr>
      <w:r>
        <w:rPr>
          <w:rFonts w:asciiTheme="majorHAnsi" w:hAnsiTheme="majorHAnsi"/>
          <w:sz w:val="18"/>
          <w:szCs w:val="18"/>
          <w:lang w:val="en-US"/>
        </w:rPr>
        <w:t>Age (ka) = De</w:t>
      </w:r>
      <w:r w:rsidR="00A64D3B" w:rsidRPr="002364F6">
        <w:rPr>
          <w:rFonts w:asciiTheme="majorHAnsi" w:hAnsiTheme="majorHAnsi"/>
          <w:sz w:val="18"/>
          <w:szCs w:val="18"/>
          <w:lang w:val="en-US"/>
        </w:rPr>
        <w:t xml:space="preserve"> (</w:t>
      </w:r>
      <w:proofErr w:type="spellStart"/>
      <w:r w:rsidR="00A64D3B" w:rsidRPr="002364F6">
        <w:rPr>
          <w:rFonts w:asciiTheme="majorHAnsi" w:hAnsiTheme="majorHAnsi"/>
          <w:sz w:val="18"/>
          <w:szCs w:val="18"/>
          <w:lang w:val="en-US"/>
        </w:rPr>
        <w:t>Gy</w:t>
      </w:r>
      <w:proofErr w:type="spellEnd"/>
      <w:r w:rsidR="00A64D3B" w:rsidRPr="002364F6">
        <w:rPr>
          <w:rFonts w:asciiTheme="majorHAnsi" w:hAnsiTheme="majorHAnsi"/>
          <w:sz w:val="18"/>
          <w:szCs w:val="18"/>
          <w:lang w:val="en-US"/>
        </w:rPr>
        <w:t xml:space="preserve">) / </w:t>
      </w:r>
      <w:r>
        <w:rPr>
          <w:rFonts w:asciiTheme="majorHAnsi" w:hAnsiTheme="majorHAnsi"/>
          <w:sz w:val="18"/>
          <w:szCs w:val="18"/>
          <w:lang w:val="en-US"/>
        </w:rPr>
        <w:t>Dr</w:t>
      </w:r>
      <w:r w:rsidR="00A64D3B" w:rsidRPr="002364F6">
        <w:rPr>
          <w:rFonts w:asciiTheme="majorHAnsi" w:hAnsiTheme="majorHAnsi"/>
          <w:sz w:val="18"/>
          <w:szCs w:val="18"/>
          <w:lang w:val="en-US"/>
        </w:rPr>
        <w:t xml:space="preserve"> (</w:t>
      </w:r>
      <w:proofErr w:type="spellStart"/>
      <w:r w:rsidR="00A64D3B" w:rsidRPr="002364F6">
        <w:rPr>
          <w:rFonts w:asciiTheme="majorHAnsi" w:hAnsiTheme="majorHAnsi"/>
          <w:sz w:val="18"/>
          <w:szCs w:val="18"/>
          <w:lang w:val="en-US"/>
        </w:rPr>
        <w:t>Gy</w:t>
      </w:r>
      <w:proofErr w:type="spellEnd"/>
      <w:r w:rsidR="00A64D3B" w:rsidRPr="002364F6">
        <w:rPr>
          <w:rFonts w:asciiTheme="majorHAnsi" w:hAnsiTheme="majorHAnsi"/>
          <w:sz w:val="18"/>
          <w:szCs w:val="18"/>
          <w:lang w:val="en-US"/>
        </w:rPr>
        <w:t>/ka)</w:t>
      </w:r>
    </w:p>
    <w:p w:rsidR="00A64D3B" w:rsidRPr="00A64D3B" w:rsidRDefault="00A64D3B" w:rsidP="00C5193D">
      <w:pPr>
        <w:jc w:val="both"/>
        <w:rPr>
          <w:rFonts w:asciiTheme="majorHAnsi" w:hAnsiTheme="majorHAnsi"/>
          <w:sz w:val="18"/>
          <w:szCs w:val="18"/>
          <w:lang w:val="en-US"/>
        </w:rPr>
      </w:pPr>
      <w:r>
        <w:rPr>
          <w:rFonts w:asciiTheme="majorHAnsi" w:hAnsiTheme="majorHAnsi"/>
          <w:sz w:val="18"/>
          <w:szCs w:val="18"/>
          <w:lang w:val="en-US"/>
        </w:rPr>
        <w:t>where the De</w:t>
      </w:r>
      <w:r w:rsidRPr="002364F6">
        <w:rPr>
          <w:rFonts w:asciiTheme="majorHAnsi" w:hAnsiTheme="majorHAnsi"/>
          <w:sz w:val="18"/>
          <w:szCs w:val="18"/>
          <w:lang w:val="en-US"/>
        </w:rPr>
        <w:t xml:space="preserve"> is the </w:t>
      </w:r>
      <w:r>
        <w:rPr>
          <w:rFonts w:asciiTheme="majorHAnsi" w:hAnsiTheme="majorHAnsi"/>
          <w:sz w:val="18"/>
          <w:szCs w:val="18"/>
          <w:lang w:val="en-US"/>
        </w:rPr>
        <w:t xml:space="preserve">equivalent dose </w:t>
      </w:r>
      <w:r w:rsidRPr="002364F6">
        <w:rPr>
          <w:rFonts w:asciiTheme="majorHAnsi" w:hAnsiTheme="majorHAnsi"/>
          <w:sz w:val="18"/>
          <w:szCs w:val="18"/>
          <w:lang w:val="en-US"/>
        </w:rPr>
        <w:t xml:space="preserve">accumulated in </w:t>
      </w:r>
      <w:r w:rsidR="0069147D">
        <w:rPr>
          <w:rFonts w:asciiTheme="majorHAnsi" w:hAnsiTheme="majorHAnsi"/>
          <w:sz w:val="18"/>
          <w:szCs w:val="18"/>
          <w:lang w:val="en-US"/>
        </w:rPr>
        <w:t>Gray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w:t>
      </w:r>
      <w:r w:rsidRPr="002364F6">
        <w:rPr>
          <w:rFonts w:asciiTheme="majorHAnsi" w:hAnsiTheme="majorHAnsi"/>
          <w:sz w:val="18"/>
          <w:szCs w:val="18"/>
          <w:lang w:val="en-US"/>
        </w:rPr>
        <w:t>; the Dr is the dose rate that comes from expo</w:t>
      </w:r>
      <w:r>
        <w:rPr>
          <w:rFonts w:asciiTheme="majorHAnsi" w:hAnsiTheme="majorHAnsi"/>
          <w:sz w:val="18"/>
          <w:szCs w:val="18"/>
          <w:lang w:val="en-US"/>
        </w:rPr>
        <w:t>sure to ionizing radiation from</w:t>
      </w:r>
      <w:r w:rsidRPr="002364F6">
        <w:rPr>
          <w:rFonts w:asciiTheme="majorHAnsi" w:hAnsiTheme="majorHAnsi"/>
          <w:sz w:val="18"/>
          <w:szCs w:val="18"/>
          <w:lang w:val="en-US"/>
        </w:rPr>
        <w:t xml:space="preserve"> </w:t>
      </w:r>
      <w:r>
        <w:rPr>
          <w:sz w:val="18"/>
          <w:szCs w:val="18"/>
          <w:lang w:val="el-GR"/>
        </w:rPr>
        <w:t>α</w:t>
      </w:r>
      <w:r w:rsidRPr="00A64D3B">
        <w:rPr>
          <w:sz w:val="18"/>
          <w:szCs w:val="18"/>
          <w:lang w:val="en-US"/>
        </w:rPr>
        <w:t xml:space="preserve">, </w:t>
      </w:r>
      <w:r>
        <w:rPr>
          <w:sz w:val="18"/>
          <w:szCs w:val="18"/>
          <w:lang w:val="el-GR"/>
        </w:rPr>
        <w:t>β</w:t>
      </w:r>
      <w:r w:rsidRPr="00A64D3B">
        <w:rPr>
          <w:sz w:val="18"/>
          <w:szCs w:val="18"/>
          <w:lang w:val="en-US"/>
        </w:rPr>
        <w:t xml:space="preserve"> </w:t>
      </w:r>
      <w:r w:rsidRPr="002364F6">
        <w:rPr>
          <w:rFonts w:asciiTheme="majorHAnsi" w:hAnsiTheme="majorHAnsi"/>
          <w:sz w:val="18"/>
          <w:szCs w:val="18"/>
          <w:lang w:val="en-US"/>
        </w:rPr>
        <w:t>and</w:t>
      </w:r>
      <w:r w:rsidRPr="00A64D3B">
        <w:rPr>
          <w:sz w:val="18"/>
          <w:szCs w:val="18"/>
          <w:lang w:val="en-US"/>
        </w:rPr>
        <w:t xml:space="preserve"> </w:t>
      </w:r>
      <w:r>
        <w:rPr>
          <w:sz w:val="18"/>
          <w:szCs w:val="18"/>
          <w:lang w:val="el-GR"/>
        </w:rPr>
        <w:t>γ</w:t>
      </w:r>
      <w:r w:rsidRPr="00A64D3B">
        <w:rPr>
          <w:sz w:val="18"/>
          <w:szCs w:val="18"/>
          <w:lang w:val="en-US"/>
        </w:rPr>
        <w:t xml:space="preserve"> </w:t>
      </w:r>
      <w:r w:rsidRPr="002364F6">
        <w:rPr>
          <w:rFonts w:asciiTheme="majorHAnsi" w:hAnsiTheme="majorHAnsi"/>
          <w:sz w:val="18"/>
          <w:szCs w:val="18"/>
          <w:lang w:val="en-US"/>
        </w:rPr>
        <w:t>particles in the grain</w:t>
      </w:r>
      <w:r w:rsidR="0069147D">
        <w:rPr>
          <w:rFonts w:asciiTheme="majorHAnsi" w:hAnsiTheme="majorHAnsi"/>
          <w:sz w:val="18"/>
          <w:szCs w:val="18"/>
          <w:lang w:val="en-US"/>
        </w:rPr>
        <w:t xml:space="preserve"> (in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 xml:space="preserve"> per </w:t>
      </w:r>
      <w:proofErr w:type="spellStart"/>
      <w:r w:rsidR="0069147D">
        <w:rPr>
          <w:rFonts w:asciiTheme="majorHAnsi" w:hAnsiTheme="majorHAnsi"/>
          <w:sz w:val="18"/>
          <w:szCs w:val="18"/>
          <w:lang w:val="en-US"/>
        </w:rPr>
        <w:t>kiloannum</w:t>
      </w:r>
      <w:proofErr w:type="spellEnd"/>
      <w:r w:rsidR="0069147D">
        <w:rPr>
          <w:rFonts w:asciiTheme="majorHAnsi" w:hAnsiTheme="majorHAnsi"/>
          <w:sz w:val="18"/>
          <w:szCs w:val="18"/>
          <w:lang w:val="en-US"/>
        </w:rPr>
        <w:t xml:space="preserve">, </w:t>
      </w:r>
      <w:proofErr w:type="spellStart"/>
      <w:r w:rsidR="0069147D">
        <w:rPr>
          <w:rFonts w:asciiTheme="majorHAnsi" w:hAnsiTheme="majorHAnsi"/>
          <w:sz w:val="18"/>
          <w:szCs w:val="18"/>
          <w:lang w:val="en-US"/>
        </w:rPr>
        <w:t>Gy</w:t>
      </w:r>
      <w:proofErr w:type="spellEnd"/>
      <w:r w:rsidR="0069147D">
        <w:rPr>
          <w:rFonts w:asciiTheme="majorHAnsi" w:hAnsiTheme="majorHAnsi"/>
          <w:sz w:val="18"/>
          <w:szCs w:val="18"/>
          <w:lang w:val="en-US"/>
        </w:rPr>
        <w:t>/ka)</w:t>
      </w:r>
      <w:r w:rsidRPr="002364F6">
        <w:rPr>
          <w:rFonts w:asciiTheme="majorHAnsi" w:hAnsiTheme="majorHAnsi"/>
          <w:sz w:val="18"/>
          <w:szCs w:val="18"/>
          <w:lang w:val="en-US"/>
        </w:rPr>
        <w:t>, surrounding sediments, an</w:t>
      </w:r>
      <w:r>
        <w:rPr>
          <w:rFonts w:asciiTheme="majorHAnsi" w:hAnsiTheme="majorHAnsi"/>
          <w:sz w:val="18"/>
          <w:szCs w:val="18"/>
          <w:lang w:val="en-US"/>
        </w:rPr>
        <w:t>d from cosmic rays (Aitken</w:t>
      </w:r>
      <w:r w:rsidR="007D7A14">
        <w:rPr>
          <w:rFonts w:asciiTheme="majorHAnsi" w:hAnsiTheme="majorHAnsi"/>
          <w:sz w:val="18"/>
          <w:szCs w:val="18"/>
          <w:lang w:val="en-US"/>
        </w:rPr>
        <w:t>,</w:t>
      </w:r>
      <w:r>
        <w:rPr>
          <w:rFonts w:asciiTheme="majorHAnsi" w:hAnsiTheme="majorHAnsi"/>
          <w:sz w:val="18"/>
          <w:szCs w:val="18"/>
          <w:lang w:val="en-US"/>
        </w:rPr>
        <w:t xml:space="preserve"> 1998</w:t>
      </w:r>
      <w:r w:rsidRPr="002364F6">
        <w:rPr>
          <w:rFonts w:asciiTheme="majorHAnsi" w:hAnsiTheme="majorHAnsi"/>
          <w:sz w:val="18"/>
          <w:szCs w:val="18"/>
          <w:lang w:val="en-US"/>
        </w:rPr>
        <w:t>).</w:t>
      </w:r>
    </w:p>
    <w:p w:rsidR="00C5193D" w:rsidRPr="00A64D3B" w:rsidRDefault="00C5193D" w:rsidP="00A64D3B">
      <w:pPr>
        <w:outlineLvl w:val="0"/>
        <w:rPr>
          <w:lang w:val="en-US"/>
        </w:rPr>
      </w:pPr>
    </w:p>
    <w:p w:rsidR="00305248" w:rsidRPr="002364F6" w:rsidRDefault="00305248" w:rsidP="009A71E7">
      <w:pPr>
        <w:pStyle w:val="Prrafodelista"/>
        <w:numPr>
          <w:ilvl w:val="1"/>
          <w:numId w:val="7"/>
        </w:numPr>
        <w:outlineLvl w:val="1"/>
      </w:pPr>
      <w:bookmarkStart w:id="6" w:name="_Toc39418503"/>
      <w:r w:rsidRPr="002364F6">
        <w:t>Main characteristics</w:t>
      </w:r>
      <w:bookmarkEnd w:id="6"/>
    </w:p>
    <w:p w:rsidR="00E7452C" w:rsidRPr="002364F6" w:rsidRDefault="00E7452C" w:rsidP="00C0364C">
      <w:pPr>
        <w:jc w:val="both"/>
        <w:rPr>
          <w:rFonts w:asciiTheme="majorHAnsi" w:hAnsiTheme="majorHAnsi"/>
          <w:sz w:val="18"/>
          <w:szCs w:val="18"/>
        </w:rPr>
      </w:pPr>
      <w:r w:rsidRPr="002364F6">
        <w:rPr>
          <w:rFonts w:asciiTheme="majorHAnsi" w:hAnsiTheme="majorHAnsi"/>
          <w:sz w:val="18"/>
          <w:szCs w:val="18"/>
        </w:rPr>
        <w:t>The program screen is divided in</w:t>
      </w:r>
      <w:r w:rsidR="0069147D">
        <w:rPr>
          <w:rFonts w:asciiTheme="majorHAnsi" w:hAnsiTheme="majorHAnsi"/>
          <w:sz w:val="18"/>
          <w:szCs w:val="18"/>
        </w:rPr>
        <w:t>to</w:t>
      </w:r>
      <w:r w:rsidRPr="002364F6">
        <w:rPr>
          <w:rFonts w:asciiTheme="majorHAnsi" w:hAnsiTheme="majorHAnsi"/>
          <w:sz w:val="18"/>
          <w:szCs w:val="18"/>
        </w:rPr>
        <w:t xml:space="preserve"> several parts. </w:t>
      </w:r>
      <w:r w:rsidR="0069147D">
        <w:rPr>
          <w:rFonts w:asciiTheme="majorHAnsi" w:hAnsiTheme="majorHAnsi"/>
          <w:sz w:val="18"/>
          <w:szCs w:val="18"/>
        </w:rPr>
        <w:t>At</w:t>
      </w:r>
      <w:r w:rsidRPr="002364F6">
        <w:rPr>
          <w:rFonts w:asciiTheme="majorHAnsi" w:hAnsiTheme="majorHAnsi"/>
          <w:sz w:val="18"/>
          <w:szCs w:val="18"/>
        </w:rPr>
        <w:t xml:space="preserve"> the top of the screen (</w:t>
      </w:r>
      <w:r w:rsidR="00A64D3B">
        <w:rPr>
          <w:rFonts w:asciiTheme="majorHAnsi" w:hAnsiTheme="majorHAnsi"/>
          <w:sz w:val="18"/>
          <w:szCs w:val="18"/>
        </w:rPr>
        <w:t>Fig. 4</w:t>
      </w:r>
      <w:r w:rsidR="00074252" w:rsidRPr="002364F6">
        <w:rPr>
          <w:rFonts w:asciiTheme="majorHAnsi" w:hAnsiTheme="majorHAnsi"/>
          <w:sz w:val="18"/>
          <w:szCs w:val="18"/>
        </w:rPr>
        <w:t xml:space="preserve">, </w:t>
      </w:r>
      <w:r w:rsidRPr="002364F6">
        <w:rPr>
          <w:rFonts w:asciiTheme="majorHAnsi" w:hAnsiTheme="majorHAnsi"/>
          <w:sz w:val="18"/>
          <w:szCs w:val="18"/>
        </w:rPr>
        <w:t xml:space="preserve">in green), the program shows </w:t>
      </w:r>
      <w:r w:rsidR="00A55244" w:rsidRPr="002364F6">
        <w:rPr>
          <w:rFonts w:asciiTheme="majorHAnsi" w:hAnsiTheme="majorHAnsi"/>
          <w:sz w:val="18"/>
          <w:szCs w:val="18"/>
        </w:rPr>
        <w:t xml:space="preserve">the </w:t>
      </w:r>
      <w:r w:rsidR="000F2387">
        <w:rPr>
          <w:rFonts w:asciiTheme="majorHAnsi" w:hAnsiTheme="majorHAnsi"/>
          <w:sz w:val="18"/>
          <w:szCs w:val="18"/>
        </w:rPr>
        <w:t xml:space="preserve">updated sample </w:t>
      </w:r>
      <w:r w:rsidR="00A55244" w:rsidRPr="002364F6">
        <w:rPr>
          <w:rFonts w:asciiTheme="majorHAnsi" w:hAnsiTheme="majorHAnsi"/>
          <w:sz w:val="18"/>
          <w:szCs w:val="18"/>
        </w:rPr>
        <w:t xml:space="preserve">name, </w:t>
      </w:r>
      <w:r w:rsidRPr="002364F6">
        <w:rPr>
          <w:rFonts w:asciiTheme="majorHAnsi" w:hAnsiTheme="majorHAnsi"/>
          <w:sz w:val="18"/>
          <w:szCs w:val="18"/>
        </w:rPr>
        <w:t xml:space="preserve">the calculated final </w:t>
      </w:r>
      <w:r w:rsidR="000F2387">
        <w:rPr>
          <w:rFonts w:asciiTheme="majorHAnsi" w:hAnsiTheme="majorHAnsi"/>
          <w:sz w:val="18"/>
          <w:szCs w:val="18"/>
        </w:rPr>
        <w:t>a</w:t>
      </w:r>
      <w:r w:rsidR="000F2387" w:rsidRPr="002364F6">
        <w:rPr>
          <w:rFonts w:asciiTheme="majorHAnsi" w:hAnsiTheme="majorHAnsi"/>
          <w:sz w:val="18"/>
          <w:szCs w:val="18"/>
        </w:rPr>
        <w:t xml:space="preserve">ge </w:t>
      </w:r>
      <w:r w:rsidRPr="002364F6">
        <w:rPr>
          <w:rFonts w:asciiTheme="majorHAnsi" w:hAnsiTheme="majorHAnsi"/>
          <w:sz w:val="18"/>
          <w:szCs w:val="18"/>
        </w:rPr>
        <w:t>(</w:t>
      </w:r>
      <w:r w:rsidR="00C5193D">
        <w:rPr>
          <w:rFonts w:asciiTheme="majorHAnsi" w:hAnsiTheme="majorHAnsi"/>
          <w:sz w:val="18"/>
          <w:szCs w:val="18"/>
        </w:rPr>
        <w:t>ka</w:t>
      </w:r>
      <w:r w:rsidRPr="002364F6">
        <w:rPr>
          <w:rFonts w:asciiTheme="majorHAnsi" w:hAnsiTheme="majorHAnsi"/>
          <w:sz w:val="18"/>
          <w:szCs w:val="18"/>
        </w:rPr>
        <w:t>), the equivalent dose used (</w:t>
      </w:r>
      <w:proofErr w:type="spellStart"/>
      <w:r w:rsidRPr="002364F6">
        <w:rPr>
          <w:rFonts w:asciiTheme="majorHAnsi" w:hAnsiTheme="majorHAnsi"/>
          <w:sz w:val="18"/>
          <w:szCs w:val="18"/>
        </w:rPr>
        <w:t>Gy</w:t>
      </w:r>
      <w:proofErr w:type="spellEnd"/>
      <w:r w:rsidRPr="002364F6">
        <w:rPr>
          <w:rFonts w:asciiTheme="majorHAnsi" w:hAnsiTheme="majorHAnsi"/>
          <w:sz w:val="18"/>
          <w:szCs w:val="18"/>
        </w:rPr>
        <w:t>) and the total dose rate (</w:t>
      </w:r>
      <w:proofErr w:type="spellStart"/>
      <w:r w:rsidRPr="002364F6">
        <w:rPr>
          <w:rFonts w:asciiTheme="majorHAnsi" w:hAnsiTheme="majorHAnsi"/>
          <w:sz w:val="18"/>
          <w:szCs w:val="18"/>
        </w:rPr>
        <w:t>Gy</w:t>
      </w:r>
      <w:proofErr w:type="spellEnd"/>
      <w:r w:rsidRPr="002364F6">
        <w:rPr>
          <w:rFonts w:asciiTheme="majorHAnsi" w:hAnsiTheme="majorHAnsi"/>
          <w:sz w:val="18"/>
          <w:szCs w:val="18"/>
        </w:rPr>
        <w:t>/ka).</w:t>
      </w:r>
    </w:p>
    <w:p w:rsidR="005101D1" w:rsidRDefault="004A1040" w:rsidP="00A64D3B">
      <w:pPr>
        <w:pStyle w:val="Descripcin"/>
        <w:jc w:val="center"/>
        <w:rPr>
          <w:lang w:val="en-US"/>
        </w:rPr>
      </w:pPr>
      <w:r w:rsidRPr="004A1040">
        <w:rPr>
          <w:b w:val="0"/>
          <w:bCs w:val="0"/>
          <w:noProof/>
          <w:color w:val="auto"/>
          <w:sz w:val="22"/>
          <w:szCs w:val="22"/>
          <w:lang w:val="es-ES" w:eastAsia="zh-TW"/>
        </w:rPr>
        <w:drawing>
          <wp:inline distT="0" distB="0" distL="0" distR="0" wp14:anchorId="4BFA7589" wp14:editId="02E936D8">
            <wp:extent cx="4500000" cy="357185"/>
            <wp:effectExtent l="190500" t="190500" r="186690" b="1955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7442"/>
                    <a:stretch/>
                  </pic:blipFill>
                  <pic:spPr bwMode="auto">
                    <a:xfrm>
                      <a:off x="0" y="0"/>
                      <a:ext cx="4500000" cy="3571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74252" w:rsidRPr="002364F6" w:rsidRDefault="00A64D3B" w:rsidP="00A64D3B">
      <w:pPr>
        <w:pStyle w:val="Descripcin"/>
        <w:jc w:val="center"/>
        <w:rPr>
          <w:rFonts w:asciiTheme="majorHAnsi" w:hAnsiTheme="majorHAnsi"/>
        </w:rPr>
      </w:pPr>
      <w:r w:rsidRPr="00A64D3B">
        <w:rPr>
          <w:lang w:val="en-US"/>
        </w:rPr>
        <w:t xml:space="preserve">Figure </w:t>
      </w:r>
      <w:r w:rsidR="008D7C0E">
        <w:fldChar w:fldCharType="begin"/>
      </w:r>
      <w:r w:rsidRPr="00A64D3B">
        <w:rPr>
          <w:lang w:val="en-US"/>
        </w:rPr>
        <w:instrText xml:space="preserve"> SEQ Figure \* ARABIC </w:instrText>
      </w:r>
      <w:r w:rsidR="008D7C0E">
        <w:fldChar w:fldCharType="separate"/>
      </w:r>
      <w:r w:rsidR="005A500C">
        <w:rPr>
          <w:noProof/>
          <w:lang w:val="en-US"/>
        </w:rPr>
        <w:t>4</w:t>
      </w:r>
      <w:r w:rsidR="008D7C0E">
        <w:fldChar w:fldCharType="end"/>
      </w:r>
    </w:p>
    <w:p w:rsidR="00985E13" w:rsidRDefault="00985E13" w:rsidP="00C0364C">
      <w:pPr>
        <w:jc w:val="both"/>
        <w:rPr>
          <w:rFonts w:asciiTheme="majorHAnsi" w:hAnsiTheme="majorHAnsi"/>
          <w:sz w:val="18"/>
          <w:szCs w:val="18"/>
        </w:rPr>
      </w:pPr>
    </w:p>
    <w:p w:rsidR="00985E13" w:rsidRDefault="00985E13" w:rsidP="00C0364C">
      <w:pPr>
        <w:jc w:val="both"/>
        <w:rPr>
          <w:rFonts w:asciiTheme="majorHAnsi" w:hAnsiTheme="majorHAnsi"/>
          <w:sz w:val="18"/>
          <w:szCs w:val="18"/>
        </w:rPr>
      </w:pPr>
    </w:p>
    <w:p w:rsidR="00985E13" w:rsidRDefault="00985E13" w:rsidP="00C0364C">
      <w:pPr>
        <w:jc w:val="both"/>
        <w:rPr>
          <w:rFonts w:asciiTheme="majorHAnsi" w:hAnsiTheme="majorHAnsi"/>
          <w:sz w:val="18"/>
          <w:szCs w:val="18"/>
        </w:rPr>
      </w:pPr>
    </w:p>
    <w:p w:rsidR="00A55244" w:rsidRPr="002364F6" w:rsidRDefault="00A55244" w:rsidP="00C0364C">
      <w:pPr>
        <w:jc w:val="both"/>
        <w:rPr>
          <w:rFonts w:asciiTheme="majorHAnsi" w:hAnsiTheme="majorHAnsi"/>
          <w:sz w:val="18"/>
          <w:szCs w:val="18"/>
        </w:rPr>
      </w:pPr>
      <w:r w:rsidRPr="002364F6">
        <w:rPr>
          <w:rFonts w:asciiTheme="majorHAnsi" w:hAnsiTheme="majorHAnsi"/>
          <w:sz w:val="18"/>
          <w:szCs w:val="18"/>
        </w:rPr>
        <w:t xml:space="preserve">Below this part, there are </w:t>
      </w:r>
      <w:r w:rsidR="006932CC">
        <w:rPr>
          <w:rFonts w:asciiTheme="majorHAnsi" w:hAnsiTheme="majorHAnsi"/>
          <w:sz w:val="18"/>
          <w:szCs w:val="18"/>
        </w:rPr>
        <w:t>five</w:t>
      </w:r>
      <w:r w:rsidRPr="002364F6">
        <w:rPr>
          <w:rFonts w:asciiTheme="majorHAnsi" w:hAnsiTheme="majorHAnsi"/>
          <w:sz w:val="18"/>
          <w:szCs w:val="18"/>
        </w:rPr>
        <w:t xml:space="preserve"> tabs to </w:t>
      </w:r>
      <w:r w:rsidR="000F2387">
        <w:rPr>
          <w:rFonts w:asciiTheme="majorHAnsi" w:hAnsiTheme="majorHAnsi"/>
          <w:sz w:val="18"/>
          <w:szCs w:val="18"/>
        </w:rPr>
        <w:t>input</w:t>
      </w:r>
      <w:r w:rsidR="000F2387" w:rsidRPr="002364F6">
        <w:rPr>
          <w:rFonts w:asciiTheme="majorHAnsi" w:hAnsiTheme="majorHAnsi"/>
          <w:sz w:val="18"/>
          <w:szCs w:val="18"/>
        </w:rPr>
        <w:t xml:space="preserve"> </w:t>
      </w:r>
      <w:r w:rsidR="00EE2061">
        <w:rPr>
          <w:rFonts w:asciiTheme="majorHAnsi" w:hAnsiTheme="majorHAnsi"/>
          <w:sz w:val="18"/>
          <w:szCs w:val="18"/>
        </w:rPr>
        <w:t xml:space="preserve">the </w:t>
      </w:r>
      <w:r w:rsidRPr="002364F6">
        <w:rPr>
          <w:rFonts w:asciiTheme="majorHAnsi" w:hAnsiTheme="majorHAnsi"/>
          <w:sz w:val="18"/>
          <w:szCs w:val="18"/>
        </w:rPr>
        <w:t>different par</w:t>
      </w:r>
      <w:r w:rsidR="00074252" w:rsidRPr="002364F6">
        <w:rPr>
          <w:rFonts w:asciiTheme="majorHAnsi" w:hAnsiTheme="majorHAnsi"/>
          <w:sz w:val="18"/>
          <w:szCs w:val="18"/>
        </w:rPr>
        <w:t xml:space="preserve">ameters </w:t>
      </w:r>
      <w:r w:rsidR="00EE2061">
        <w:rPr>
          <w:rFonts w:asciiTheme="majorHAnsi" w:hAnsiTheme="majorHAnsi"/>
          <w:sz w:val="18"/>
          <w:szCs w:val="18"/>
        </w:rPr>
        <w:t xml:space="preserve">and data </w:t>
      </w:r>
      <w:r w:rsidR="000F2387">
        <w:rPr>
          <w:rFonts w:asciiTheme="majorHAnsi" w:hAnsiTheme="majorHAnsi"/>
          <w:sz w:val="18"/>
          <w:szCs w:val="18"/>
        </w:rPr>
        <w:t xml:space="preserve">required for analysis </w:t>
      </w:r>
      <w:r w:rsidR="00EE2061">
        <w:rPr>
          <w:rFonts w:asciiTheme="majorHAnsi" w:hAnsiTheme="majorHAnsi"/>
          <w:sz w:val="18"/>
          <w:szCs w:val="18"/>
        </w:rPr>
        <w:t>(Fig. 5</w:t>
      </w:r>
      <w:r w:rsidR="00074252" w:rsidRPr="002364F6">
        <w:rPr>
          <w:rFonts w:asciiTheme="majorHAnsi" w:hAnsiTheme="majorHAnsi"/>
          <w:sz w:val="18"/>
          <w:szCs w:val="18"/>
        </w:rPr>
        <w:t>)</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Data</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Dosimetry (External-Internal-Cosmic)</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Dosimetry (Correction factors)</w:t>
      </w:r>
      <w:r w:rsidR="00C5193D">
        <w:rPr>
          <w:rFonts w:asciiTheme="majorHAnsi" w:hAnsiTheme="majorHAnsi"/>
          <w:sz w:val="18"/>
          <w:szCs w:val="18"/>
        </w:rPr>
        <w:t xml:space="preserve">, </w:t>
      </w:r>
      <w:r w:rsidR="00C5193D" w:rsidRPr="00C5193D">
        <w:rPr>
          <w:rFonts w:asciiTheme="majorHAnsi" w:hAnsiTheme="majorHAnsi"/>
          <w:b/>
          <w:color w:val="365F91" w:themeColor="accent1" w:themeShade="BF"/>
          <w:sz w:val="18"/>
          <w:szCs w:val="18"/>
        </w:rPr>
        <w:t>Results &amp; Graphs</w:t>
      </w:r>
      <w:r w:rsidR="00C5193D">
        <w:rPr>
          <w:rFonts w:asciiTheme="majorHAnsi" w:hAnsiTheme="majorHAnsi"/>
          <w:sz w:val="18"/>
          <w:szCs w:val="18"/>
        </w:rPr>
        <w:t xml:space="preserve"> and </w:t>
      </w:r>
      <w:r w:rsidR="00C5193D" w:rsidRPr="00C5193D">
        <w:rPr>
          <w:rFonts w:asciiTheme="majorHAnsi" w:hAnsiTheme="majorHAnsi"/>
          <w:b/>
          <w:color w:val="365F91" w:themeColor="accent1" w:themeShade="BF"/>
          <w:sz w:val="18"/>
          <w:szCs w:val="18"/>
        </w:rPr>
        <w:t>Summary</w:t>
      </w:r>
      <w:r w:rsidR="00074252" w:rsidRPr="002364F6">
        <w:rPr>
          <w:rFonts w:asciiTheme="majorHAnsi" w:hAnsiTheme="majorHAnsi"/>
          <w:sz w:val="18"/>
          <w:szCs w:val="18"/>
        </w:rPr>
        <w:t>.</w:t>
      </w:r>
    </w:p>
    <w:p w:rsidR="00EE2061" w:rsidRDefault="00074252" w:rsidP="00EE2061">
      <w:pPr>
        <w:keepNext/>
        <w:jc w:val="center"/>
      </w:pPr>
      <w:r w:rsidRPr="002364F6">
        <w:rPr>
          <w:rFonts w:asciiTheme="majorHAnsi" w:hAnsiTheme="majorHAnsi"/>
          <w:noProof/>
          <w:sz w:val="18"/>
          <w:szCs w:val="18"/>
          <w:lang w:val="es-ES" w:eastAsia="zh-TW"/>
        </w:rPr>
        <w:drawing>
          <wp:inline distT="0" distB="0" distL="0" distR="0">
            <wp:extent cx="4500000" cy="188524"/>
            <wp:effectExtent l="190500" t="190500" r="167640" b="19304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9228" t="12392" r="6705" b="81331"/>
                    <a:stretch>
                      <a:fillRect/>
                    </a:stretch>
                  </pic:blipFill>
                  <pic:spPr bwMode="auto">
                    <a:xfrm>
                      <a:off x="0" y="0"/>
                      <a:ext cx="4500000" cy="188524"/>
                    </a:xfrm>
                    <a:prstGeom prst="rect">
                      <a:avLst/>
                    </a:prstGeom>
                    <a:ln>
                      <a:noFill/>
                    </a:ln>
                    <a:effectLst>
                      <a:outerShdw blurRad="190500" algn="tl" rotWithShape="0">
                        <a:srgbClr val="000000">
                          <a:alpha val="70000"/>
                        </a:srgbClr>
                      </a:outerShdw>
                    </a:effectLst>
                  </pic:spPr>
                </pic:pic>
              </a:graphicData>
            </a:graphic>
          </wp:inline>
        </w:drawing>
      </w:r>
    </w:p>
    <w:p w:rsidR="00074252" w:rsidRPr="002364F6" w:rsidRDefault="00EE2061" w:rsidP="00EE2061">
      <w:pPr>
        <w:pStyle w:val="Descripcin"/>
        <w:jc w:val="center"/>
        <w:rPr>
          <w:rFonts w:asciiTheme="majorHAnsi" w:hAnsiTheme="majorHAnsi"/>
        </w:rPr>
      </w:pPr>
      <w:r>
        <w:t xml:space="preserve">Figure </w:t>
      </w:r>
      <w:r w:rsidR="008D7C0E">
        <w:fldChar w:fldCharType="begin"/>
      </w:r>
      <w:r w:rsidR="00237902">
        <w:instrText xml:space="preserve"> SEQ Figure \* ARABIC </w:instrText>
      </w:r>
      <w:r w:rsidR="008D7C0E">
        <w:fldChar w:fldCharType="separate"/>
      </w:r>
      <w:r w:rsidR="005A500C">
        <w:rPr>
          <w:noProof/>
        </w:rPr>
        <w:t>5</w:t>
      </w:r>
      <w:r w:rsidR="008D7C0E">
        <w:rPr>
          <w:noProof/>
        </w:rPr>
        <w:fldChar w:fldCharType="end"/>
      </w:r>
    </w:p>
    <w:p w:rsidR="00305248" w:rsidRPr="002364F6" w:rsidRDefault="00EE2061" w:rsidP="009A71E7">
      <w:pPr>
        <w:pStyle w:val="Prrafodelista"/>
        <w:numPr>
          <w:ilvl w:val="1"/>
          <w:numId w:val="7"/>
        </w:numPr>
        <w:outlineLvl w:val="1"/>
      </w:pPr>
      <w:r w:rsidRPr="00EE2061">
        <w:rPr>
          <w:b/>
          <w:color w:val="365F91" w:themeColor="accent1" w:themeShade="BF"/>
        </w:rPr>
        <w:t xml:space="preserve"> </w:t>
      </w:r>
      <w:bookmarkStart w:id="7" w:name="_Toc39418504"/>
      <w:r w:rsidR="00A55244" w:rsidRPr="00EE2061">
        <w:rPr>
          <w:b/>
          <w:color w:val="365F91" w:themeColor="accent1" w:themeShade="BF"/>
        </w:rPr>
        <w:t>“</w:t>
      </w:r>
      <w:r w:rsidR="00693ED2" w:rsidRPr="00EE2061">
        <w:rPr>
          <w:b/>
          <w:color w:val="365F91" w:themeColor="accent1" w:themeShade="BF"/>
        </w:rPr>
        <w:t>Data</w:t>
      </w:r>
      <w:r w:rsidR="00305248" w:rsidRPr="00EE2061">
        <w:rPr>
          <w:b/>
          <w:color w:val="365F91" w:themeColor="accent1" w:themeShade="BF"/>
        </w:rPr>
        <w:t>”</w:t>
      </w:r>
      <w:r w:rsidR="00305248" w:rsidRPr="002364F6">
        <w:t xml:space="preserve"> Tab</w:t>
      </w:r>
      <w:bookmarkEnd w:id="7"/>
    </w:p>
    <w:p w:rsidR="000706F5" w:rsidRPr="002364F6" w:rsidRDefault="000706F5"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This page allows users to input </w:t>
      </w:r>
      <w:r w:rsidR="00EE2061" w:rsidRPr="002364F6">
        <w:rPr>
          <w:rFonts w:asciiTheme="majorHAnsi" w:hAnsiTheme="majorHAnsi"/>
          <w:sz w:val="18"/>
          <w:szCs w:val="18"/>
          <w:lang w:val="en-US"/>
        </w:rPr>
        <w:t>significa</w:t>
      </w:r>
      <w:r w:rsidR="00EE2061" w:rsidRPr="002364F6">
        <w:rPr>
          <w:rFonts w:asciiTheme="majorHAnsi" w:hAnsiTheme="majorHAnsi" w:hint="eastAsia"/>
          <w:sz w:val="18"/>
          <w:szCs w:val="18"/>
          <w:lang w:val="en-US"/>
        </w:rPr>
        <w:t>nt</w:t>
      </w:r>
      <w:r w:rsidRPr="002364F6">
        <w:rPr>
          <w:rFonts w:asciiTheme="majorHAnsi" w:hAnsiTheme="majorHAnsi"/>
          <w:sz w:val="18"/>
          <w:szCs w:val="18"/>
          <w:lang w:val="en-US"/>
        </w:rPr>
        <w:t xml:space="preserve"> information for a sample, such as </w:t>
      </w:r>
      <w:r w:rsidR="00EE2061">
        <w:rPr>
          <w:rFonts w:asciiTheme="majorHAnsi" w:hAnsiTheme="majorHAnsi"/>
          <w:sz w:val="18"/>
          <w:szCs w:val="18"/>
          <w:lang w:val="en-US"/>
        </w:rPr>
        <w:t>sample name</w:t>
      </w:r>
      <w:r w:rsidRPr="002364F6">
        <w:rPr>
          <w:rFonts w:asciiTheme="majorHAnsi" w:hAnsiTheme="majorHAnsi"/>
          <w:sz w:val="18"/>
          <w:szCs w:val="18"/>
          <w:lang w:val="en-US"/>
        </w:rPr>
        <w:t xml:space="preserve">, </w:t>
      </w:r>
      <w:r w:rsidR="00EE2061">
        <w:rPr>
          <w:rFonts w:asciiTheme="majorHAnsi" w:hAnsiTheme="majorHAnsi"/>
          <w:sz w:val="18"/>
          <w:szCs w:val="18"/>
          <w:lang w:val="en-US"/>
        </w:rPr>
        <w:t>project</w:t>
      </w:r>
      <w:r w:rsidRPr="002364F6">
        <w:rPr>
          <w:rFonts w:asciiTheme="majorHAnsi" w:hAnsiTheme="majorHAnsi"/>
          <w:sz w:val="18"/>
          <w:szCs w:val="18"/>
          <w:lang w:val="en-US"/>
        </w:rPr>
        <w:t>, type</w:t>
      </w:r>
      <w:r w:rsidR="00EE2061">
        <w:rPr>
          <w:rFonts w:asciiTheme="majorHAnsi" w:hAnsiTheme="majorHAnsi"/>
          <w:sz w:val="18"/>
          <w:szCs w:val="18"/>
          <w:lang w:val="en-US"/>
        </w:rPr>
        <w:t xml:space="preserve"> of material</w:t>
      </w:r>
      <w:r w:rsidRPr="002364F6">
        <w:rPr>
          <w:rFonts w:asciiTheme="majorHAnsi" w:hAnsiTheme="majorHAnsi"/>
          <w:sz w:val="18"/>
          <w:szCs w:val="18"/>
          <w:lang w:val="en-US"/>
        </w:rPr>
        <w:t xml:space="preserve">, </w:t>
      </w:r>
      <w:r w:rsidR="00EE2061">
        <w:rPr>
          <w:rFonts w:asciiTheme="majorHAnsi" w:hAnsiTheme="majorHAnsi"/>
          <w:sz w:val="18"/>
          <w:szCs w:val="18"/>
          <w:lang w:val="en-US"/>
        </w:rPr>
        <w:t>protocol used, etc</w:t>
      </w:r>
      <w:r w:rsidRPr="002364F6">
        <w:rPr>
          <w:rFonts w:asciiTheme="majorHAnsi" w:hAnsiTheme="majorHAnsi"/>
          <w:sz w:val="18"/>
          <w:szCs w:val="18"/>
          <w:lang w:val="en-US"/>
        </w:rPr>
        <w:t>.</w:t>
      </w:r>
    </w:p>
    <w:p w:rsidR="005A65FF" w:rsidRPr="002364F6" w:rsidRDefault="005A65FF" w:rsidP="00C0364C">
      <w:pPr>
        <w:jc w:val="both"/>
        <w:rPr>
          <w:rFonts w:asciiTheme="majorHAnsi" w:hAnsiTheme="majorHAnsi"/>
          <w:sz w:val="18"/>
          <w:szCs w:val="18"/>
          <w:lang w:val="en-US"/>
        </w:rPr>
      </w:pPr>
      <w:r w:rsidRPr="002364F6">
        <w:rPr>
          <w:rFonts w:asciiTheme="majorHAnsi" w:hAnsiTheme="majorHAnsi"/>
          <w:sz w:val="18"/>
          <w:szCs w:val="18"/>
          <w:lang w:val="en-US"/>
        </w:rPr>
        <w:t>Th</w:t>
      </w:r>
      <w:r w:rsidR="006932CC">
        <w:rPr>
          <w:rFonts w:asciiTheme="majorHAnsi" w:hAnsiTheme="majorHAnsi"/>
          <w:sz w:val="18"/>
          <w:szCs w:val="18"/>
          <w:lang w:val="en-US"/>
        </w:rPr>
        <w:t>ese</w:t>
      </w:r>
      <w:r w:rsidRPr="002364F6">
        <w:rPr>
          <w:rFonts w:asciiTheme="majorHAnsi" w:hAnsiTheme="majorHAnsi"/>
          <w:sz w:val="18"/>
          <w:szCs w:val="18"/>
          <w:lang w:val="en-US"/>
        </w:rPr>
        <w:t xml:space="preserve"> data </w:t>
      </w:r>
      <w:r w:rsidR="006932CC">
        <w:rPr>
          <w:rFonts w:asciiTheme="majorHAnsi" w:hAnsiTheme="majorHAnsi"/>
          <w:sz w:val="18"/>
          <w:szCs w:val="18"/>
          <w:lang w:val="en-US"/>
        </w:rPr>
        <w:t>are</w:t>
      </w:r>
      <w:r w:rsidRPr="002364F6">
        <w:rPr>
          <w:rFonts w:asciiTheme="majorHAnsi" w:hAnsiTheme="majorHAnsi"/>
          <w:sz w:val="18"/>
          <w:szCs w:val="18"/>
          <w:lang w:val="en-US"/>
        </w:rPr>
        <w:t xml:space="preserve"> used for subsequent calculations, such as applying statistical age models.</w:t>
      </w:r>
    </w:p>
    <w:p w:rsidR="00EE2061" w:rsidRDefault="004A1040" w:rsidP="00EE2061">
      <w:pPr>
        <w:keepNext/>
        <w:jc w:val="center"/>
      </w:pPr>
      <w:r w:rsidRPr="004A1040">
        <w:rPr>
          <w:rFonts w:asciiTheme="majorHAnsi" w:hAnsiTheme="majorHAnsi"/>
          <w:noProof/>
          <w:sz w:val="18"/>
          <w:szCs w:val="18"/>
          <w:lang w:val="es-ES" w:eastAsia="zh-TW"/>
        </w:rPr>
        <w:drawing>
          <wp:inline distT="0" distB="0" distL="0" distR="0" wp14:anchorId="07D0B5E3" wp14:editId="7125145E">
            <wp:extent cx="4500000" cy="2324348"/>
            <wp:effectExtent l="190500" t="190500" r="186690" b="19050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8279"/>
                    <a:stretch/>
                  </pic:blipFill>
                  <pic:spPr bwMode="auto">
                    <a:xfrm>
                      <a:off x="0" y="0"/>
                      <a:ext cx="4500000" cy="232434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74252" w:rsidRPr="002364F6" w:rsidRDefault="00EE2061" w:rsidP="00EE2061">
      <w:pPr>
        <w:pStyle w:val="Descripcin"/>
        <w:jc w:val="center"/>
        <w:rPr>
          <w:rFonts w:asciiTheme="majorHAnsi" w:hAnsiTheme="majorHAnsi"/>
          <w:lang w:val="en-US"/>
        </w:rPr>
      </w:pPr>
      <w:r w:rsidRPr="00EE2061">
        <w:rPr>
          <w:lang w:val="en-US"/>
        </w:rPr>
        <w:t xml:space="preserve">Figure </w:t>
      </w:r>
      <w:r w:rsidR="008D7C0E">
        <w:fldChar w:fldCharType="begin"/>
      </w:r>
      <w:r w:rsidRPr="00EE2061">
        <w:rPr>
          <w:lang w:val="en-US"/>
        </w:rPr>
        <w:instrText xml:space="preserve"> SEQ Figure \* ARABIC </w:instrText>
      </w:r>
      <w:r w:rsidR="008D7C0E">
        <w:fldChar w:fldCharType="separate"/>
      </w:r>
      <w:r w:rsidR="005A500C">
        <w:rPr>
          <w:noProof/>
          <w:lang w:val="en-US"/>
        </w:rPr>
        <w:t>6</w:t>
      </w:r>
      <w:r w:rsidR="008D7C0E">
        <w:fldChar w:fldCharType="end"/>
      </w:r>
    </w:p>
    <w:p w:rsidR="00445C90" w:rsidRDefault="00445C90" w:rsidP="00C0364C">
      <w:pPr>
        <w:jc w:val="both"/>
        <w:rPr>
          <w:rFonts w:asciiTheme="majorHAnsi" w:hAnsiTheme="majorHAnsi"/>
          <w:sz w:val="18"/>
          <w:szCs w:val="18"/>
          <w:lang w:val="en-US"/>
        </w:rPr>
      </w:pPr>
    </w:p>
    <w:p w:rsidR="00EE2061" w:rsidRDefault="00E154DB" w:rsidP="00C0364C">
      <w:pPr>
        <w:jc w:val="both"/>
        <w:rPr>
          <w:rFonts w:asciiTheme="majorHAnsi" w:hAnsiTheme="majorHAnsi"/>
          <w:sz w:val="18"/>
          <w:szCs w:val="18"/>
          <w:lang w:val="en-US"/>
        </w:rPr>
      </w:pPr>
      <w:r>
        <w:rPr>
          <w:rFonts w:asciiTheme="majorHAnsi" w:hAnsiTheme="majorHAnsi"/>
          <w:sz w:val="18"/>
          <w:szCs w:val="18"/>
          <w:lang w:val="en-US"/>
        </w:rPr>
        <w:t>Label descriptions</w:t>
      </w:r>
    </w:p>
    <w:p w:rsidR="00A55244" w:rsidRPr="002364F6" w:rsidRDefault="00A55244" w:rsidP="00EE2061">
      <w:pPr>
        <w:rPr>
          <w:rFonts w:asciiTheme="majorHAnsi" w:hAnsiTheme="majorHAnsi"/>
          <w:sz w:val="18"/>
          <w:szCs w:val="18"/>
          <w:lang w:val="en-US"/>
        </w:rPr>
      </w:pPr>
      <w:r w:rsidRPr="002364F6">
        <w:rPr>
          <w:rFonts w:asciiTheme="majorHAnsi" w:hAnsiTheme="majorHAnsi"/>
          <w:i/>
          <w:color w:val="00B050"/>
          <w:sz w:val="18"/>
          <w:szCs w:val="18"/>
          <w:lang w:val="en-US"/>
        </w:rPr>
        <w:t>Sample name</w:t>
      </w:r>
      <w:r w:rsidRPr="002364F6">
        <w:rPr>
          <w:rFonts w:asciiTheme="majorHAnsi" w:hAnsiTheme="majorHAnsi"/>
          <w:sz w:val="18"/>
          <w:szCs w:val="18"/>
          <w:lang w:val="en-US"/>
        </w:rPr>
        <w:t xml:space="preserve"> (text label, optional)</w:t>
      </w:r>
    </w:p>
    <w:p w:rsidR="00693ED2" w:rsidRPr="00DA2F70" w:rsidRDefault="000E7FDE" w:rsidP="009A71E7">
      <w:pPr>
        <w:ind w:left="360"/>
        <w:rPr>
          <w:rFonts w:asciiTheme="majorHAnsi" w:hAnsiTheme="majorHAnsi"/>
          <w:sz w:val="18"/>
          <w:szCs w:val="18"/>
        </w:rPr>
      </w:pPr>
      <w:r w:rsidRPr="002364F6">
        <w:rPr>
          <w:rFonts w:asciiTheme="majorHAnsi" w:hAnsiTheme="majorHAnsi"/>
          <w:sz w:val="18"/>
          <w:szCs w:val="18"/>
          <w:lang w:val="en-US"/>
        </w:rPr>
        <w:t>N</w:t>
      </w:r>
      <w:r w:rsidR="00693ED2" w:rsidRPr="002364F6">
        <w:rPr>
          <w:rFonts w:asciiTheme="majorHAnsi" w:hAnsiTheme="majorHAnsi"/>
          <w:sz w:val="18"/>
          <w:szCs w:val="18"/>
          <w:lang w:val="en-US"/>
        </w:rPr>
        <w:t xml:space="preserve">ame of </w:t>
      </w:r>
      <w:r w:rsidRPr="002364F6">
        <w:rPr>
          <w:rFonts w:asciiTheme="majorHAnsi" w:hAnsiTheme="majorHAnsi"/>
          <w:sz w:val="18"/>
          <w:szCs w:val="18"/>
          <w:lang w:val="en-US"/>
        </w:rPr>
        <w:t>the user’s</w:t>
      </w:r>
      <w:r w:rsidR="00693ED2" w:rsidRPr="002364F6">
        <w:rPr>
          <w:rFonts w:asciiTheme="majorHAnsi" w:hAnsiTheme="majorHAnsi"/>
          <w:sz w:val="18"/>
          <w:szCs w:val="18"/>
          <w:lang w:val="en-US"/>
        </w:rPr>
        <w:t xml:space="preserve"> </w:t>
      </w:r>
      <w:r w:rsidR="006E47F0" w:rsidRPr="002364F6">
        <w:rPr>
          <w:rFonts w:asciiTheme="majorHAnsi" w:hAnsiTheme="majorHAnsi"/>
          <w:sz w:val="18"/>
          <w:szCs w:val="18"/>
          <w:lang w:val="en-US"/>
        </w:rPr>
        <w:t>sa</w:t>
      </w:r>
      <w:r w:rsidR="00693ED2" w:rsidRPr="002364F6">
        <w:rPr>
          <w:rFonts w:asciiTheme="majorHAnsi" w:hAnsiTheme="majorHAnsi"/>
          <w:sz w:val="18"/>
          <w:szCs w:val="18"/>
          <w:lang w:val="en-US"/>
        </w:rPr>
        <w:t xml:space="preserve">mple or name </w:t>
      </w:r>
      <w:r w:rsidR="00A55244" w:rsidRPr="002364F6">
        <w:rPr>
          <w:rFonts w:asciiTheme="majorHAnsi" w:hAnsiTheme="majorHAnsi"/>
          <w:sz w:val="18"/>
          <w:szCs w:val="18"/>
          <w:lang w:val="en-US"/>
        </w:rPr>
        <w:t>of the sample loaded</w:t>
      </w:r>
      <w:r w:rsidR="00693ED2" w:rsidRPr="002364F6">
        <w:rPr>
          <w:rFonts w:asciiTheme="majorHAnsi" w:hAnsiTheme="majorHAnsi"/>
          <w:sz w:val="18"/>
          <w:szCs w:val="18"/>
          <w:lang w:val="en-US"/>
        </w:rPr>
        <w:t xml:space="preserve"> (see below</w:t>
      </w:r>
      <w:r w:rsidR="00A55244" w:rsidRPr="002364F6">
        <w:rPr>
          <w:rFonts w:asciiTheme="majorHAnsi" w:hAnsiTheme="majorHAnsi"/>
          <w:sz w:val="18"/>
          <w:szCs w:val="18"/>
          <w:lang w:val="en-US"/>
        </w:rPr>
        <w:t xml:space="preserve"> button Load</w:t>
      </w:r>
      <w:r w:rsidR="00693ED2" w:rsidRPr="002364F6">
        <w:rPr>
          <w:rFonts w:asciiTheme="majorHAnsi" w:hAnsiTheme="majorHAnsi"/>
          <w:sz w:val="18"/>
          <w:szCs w:val="18"/>
          <w:lang w:val="en-US"/>
        </w:rPr>
        <w:t>)</w:t>
      </w:r>
      <w:r w:rsidRPr="002364F6">
        <w:rPr>
          <w:rFonts w:asciiTheme="majorHAnsi" w:hAnsiTheme="majorHAnsi"/>
          <w:sz w:val="18"/>
          <w:szCs w:val="18"/>
          <w:lang w:val="en-US"/>
        </w:rPr>
        <w:t xml:space="preserve"> from a file</w:t>
      </w:r>
      <w:r w:rsidR="00693ED2" w:rsidRPr="002364F6">
        <w:rPr>
          <w:rFonts w:asciiTheme="majorHAnsi" w:hAnsiTheme="majorHAnsi"/>
          <w:sz w:val="18"/>
          <w:szCs w:val="18"/>
          <w:lang w:val="en-US"/>
        </w:rPr>
        <w:t>.</w:t>
      </w:r>
      <w:r w:rsidR="00DA2F70" w:rsidRPr="00DA2F70">
        <w:rPr>
          <w:lang w:val="en-US"/>
        </w:rPr>
        <w:t xml:space="preserve"> </w:t>
      </w:r>
      <w:r w:rsidR="00DA2F70">
        <w:rPr>
          <w:rFonts w:asciiTheme="majorHAnsi" w:hAnsiTheme="majorHAnsi"/>
          <w:sz w:val="18"/>
          <w:szCs w:val="18"/>
          <w:lang w:val="en-US"/>
        </w:rPr>
        <w:t>Although</w:t>
      </w:r>
      <w:r w:rsidR="00DA2F70" w:rsidRPr="00DA2F70">
        <w:rPr>
          <w:rFonts w:asciiTheme="majorHAnsi" w:hAnsiTheme="majorHAnsi"/>
          <w:sz w:val="18"/>
          <w:szCs w:val="18"/>
          <w:lang w:val="en-US"/>
        </w:rPr>
        <w:t xml:space="preserve"> </w:t>
      </w:r>
      <w:r w:rsidR="000F2387">
        <w:rPr>
          <w:rFonts w:asciiTheme="majorHAnsi" w:hAnsiTheme="majorHAnsi"/>
          <w:sz w:val="18"/>
          <w:szCs w:val="18"/>
          <w:lang w:val="en-US"/>
        </w:rPr>
        <w:t xml:space="preserve">this </w:t>
      </w:r>
      <w:r w:rsidR="00DA2F70" w:rsidRPr="00DA2F70">
        <w:rPr>
          <w:rFonts w:asciiTheme="majorHAnsi" w:hAnsiTheme="majorHAnsi"/>
          <w:sz w:val="18"/>
          <w:szCs w:val="18"/>
          <w:lang w:val="en-US"/>
        </w:rPr>
        <w:t>is an optional input</w:t>
      </w:r>
      <w:r w:rsidR="000F2387">
        <w:rPr>
          <w:rFonts w:asciiTheme="majorHAnsi" w:hAnsiTheme="majorHAnsi"/>
          <w:sz w:val="18"/>
          <w:szCs w:val="18"/>
          <w:lang w:val="en-US"/>
        </w:rPr>
        <w:t>, input</w:t>
      </w:r>
      <w:r w:rsidR="00DA2F70" w:rsidRPr="00DA2F70">
        <w:rPr>
          <w:rFonts w:asciiTheme="majorHAnsi" w:hAnsiTheme="majorHAnsi"/>
          <w:sz w:val="18"/>
          <w:szCs w:val="18"/>
          <w:lang w:val="en-US"/>
        </w:rPr>
        <w:t xml:space="preserve"> is suggested since it will appear in the </w:t>
      </w:r>
      <w:r w:rsidR="00DA2F70">
        <w:rPr>
          <w:rFonts w:asciiTheme="majorHAnsi" w:hAnsiTheme="majorHAnsi"/>
          <w:sz w:val="18"/>
          <w:szCs w:val="18"/>
          <w:lang w:val="en-US"/>
        </w:rPr>
        <w:t>external files created by the program (Graphs and reports</w:t>
      </w:r>
      <w:r w:rsidR="00AA7437">
        <w:rPr>
          <w:rFonts w:asciiTheme="majorHAnsi" w:hAnsiTheme="majorHAnsi"/>
          <w:sz w:val="18"/>
          <w:szCs w:val="18"/>
          <w:lang w:val="en-US"/>
        </w:rPr>
        <w:t>, see section 3. Save Results</w:t>
      </w:r>
      <w:r w:rsidR="00DA2F70">
        <w:rPr>
          <w:rFonts w:asciiTheme="majorHAnsi" w:hAnsiTheme="majorHAnsi"/>
          <w:sz w:val="18"/>
          <w:szCs w:val="18"/>
          <w:lang w:val="en-US"/>
        </w:rPr>
        <w:t>)</w:t>
      </w:r>
      <w:r w:rsidR="00DA2F70" w:rsidRPr="00DA2F70">
        <w:rPr>
          <w:rFonts w:asciiTheme="majorHAnsi" w:hAnsiTheme="majorHAnsi"/>
          <w:sz w:val="18"/>
          <w:szCs w:val="18"/>
          <w:lang w:val="en-US"/>
        </w:rPr>
        <w:t>.</w:t>
      </w:r>
    </w:p>
    <w:p w:rsidR="00A55244" w:rsidRPr="002364F6" w:rsidRDefault="00693ED2" w:rsidP="00EE2061">
      <w:pPr>
        <w:rPr>
          <w:rFonts w:asciiTheme="majorHAnsi" w:hAnsiTheme="majorHAnsi"/>
          <w:sz w:val="18"/>
          <w:szCs w:val="18"/>
          <w:lang w:val="en-US"/>
        </w:rPr>
      </w:pPr>
      <w:r w:rsidRPr="002364F6">
        <w:rPr>
          <w:rFonts w:asciiTheme="majorHAnsi" w:hAnsiTheme="majorHAnsi"/>
          <w:i/>
          <w:color w:val="00B050"/>
          <w:sz w:val="18"/>
          <w:szCs w:val="18"/>
          <w:lang w:val="en-US"/>
        </w:rPr>
        <w:t xml:space="preserve">Project name </w:t>
      </w:r>
      <w:r w:rsidRPr="002364F6">
        <w:rPr>
          <w:rFonts w:asciiTheme="majorHAnsi" w:hAnsiTheme="majorHAnsi"/>
          <w:sz w:val="18"/>
          <w:szCs w:val="18"/>
          <w:lang w:val="en-US"/>
        </w:rPr>
        <w:t>(</w:t>
      </w:r>
      <w:r w:rsidR="00A55244" w:rsidRPr="002364F6">
        <w:rPr>
          <w:rFonts w:asciiTheme="majorHAnsi" w:hAnsiTheme="majorHAnsi"/>
          <w:sz w:val="18"/>
          <w:szCs w:val="18"/>
          <w:lang w:val="en-US"/>
        </w:rPr>
        <w:t>text label, optional)</w:t>
      </w:r>
    </w:p>
    <w:p w:rsidR="00693ED2" w:rsidRPr="002364F6" w:rsidRDefault="000E7FDE" w:rsidP="009A71E7">
      <w:pPr>
        <w:ind w:left="360"/>
        <w:rPr>
          <w:rFonts w:asciiTheme="majorHAnsi" w:hAnsiTheme="majorHAnsi"/>
          <w:sz w:val="18"/>
          <w:szCs w:val="18"/>
          <w:lang w:val="en-US"/>
        </w:rPr>
      </w:pPr>
      <w:r w:rsidRPr="002364F6">
        <w:rPr>
          <w:rFonts w:asciiTheme="majorHAnsi" w:hAnsiTheme="majorHAnsi"/>
          <w:sz w:val="18"/>
          <w:szCs w:val="18"/>
          <w:lang w:val="en-US"/>
        </w:rPr>
        <w:t>N</w:t>
      </w:r>
      <w:r w:rsidR="00693ED2" w:rsidRPr="002364F6">
        <w:rPr>
          <w:rFonts w:asciiTheme="majorHAnsi" w:hAnsiTheme="majorHAnsi"/>
          <w:sz w:val="18"/>
          <w:szCs w:val="18"/>
          <w:lang w:val="en-US"/>
        </w:rPr>
        <w:t>ame of the Project to organize your data.</w:t>
      </w:r>
    </w:p>
    <w:p w:rsidR="000E7FDE" w:rsidRPr="002364F6" w:rsidRDefault="00693ED2" w:rsidP="00EE2061">
      <w:pPr>
        <w:rPr>
          <w:rFonts w:asciiTheme="majorHAnsi" w:hAnsiTheme="majorHAnsi"/>
          <w:sz w:val="18"/>
          <w:szCs w:val="18"/>
          <w:lang w:val="en-US"/>
        </w:rPr>
      </w:pPr>
      <w:r w:rsidRPr="002364F6">
        <w:rPr>
          <w:rFonts w:asciiTheme="majorHAnsi" w:hAnsiTheme="majorHAnsi"/>
          <w:i/>
          <w:color w:val="00B050"/>
          <w:sz w:val="18"/>
          <w:szCs w:val="18"/>
          <w:lang w:val="en-US"/>
        </w:rPr>
        <w:t>Protocol used</w:t>
      </w:r>
      <w:r w:rsidRPr="002364F6">
        <w:rPr>
          <w:rFonts w:asciiTheme="majorHAnsi" w:hAnsiTheme="majorHAnsi"/>
          <w:sz w:val="18"/>
          <w:szCs w:val="18"/>
          <w:lang w:val="en-US"/>
        </w:rPr>
        <w:t xml:space="preserve"> (</w:t>
      </w:r>
      <w:r w:rsidR="000E7FDE" w:rsidRPr="002364F6">
        <w:rPr>
          <w:rFonts w:asciiTheme="majorHAnsi" w:hAnsiTheme="majorHAnsi"/>
          <w:sz w:val="18"/>
          <w:szCs w:val="18"/>
          <w:lang w:val="en-US"/>
        </w:rPr>
        <w:t>text label, optional)</w:t>
      </w:r>
    </w:p>
    <w:p w:rsidR="000E7FDE" w:rsidRPr="002364F6" w:rsidRDefault="000E7FDE" w:rsidP="009A71E7">
      <w:pPr>
        <w:ind w:left="360"/>
        <w:rPr>
          <w:rFonts w:asciiTheme="majorHAnsi" w:hAnsiTheme="majorHAnsi"/>
          <w:sz w:val="18"/>
          <w:szCs w:val="18"/>
          <w:lang w:val="en-US"/>
        </w:rPr>
      </w:pPr>
      <w:r w:rsidRPr="002364F6">
        <w:rPr>
          <w:rFonts w:asciiTheme="majorHAnsi" w:hAnsiTheme="majorHAnsi"/>
          <w:sz w:val="18"/>
          <w:szCs w:val="18"/>
          <w:lang w:val="en-US"/>
        </w:rPr>
        <w:t>T</w:t>
      </w:r>
      <w:r w:rsidR="00693ED2" w:rsidRPr="002364F6">
        <w:rPr>
          <w:rFonts w:asciiTheme="majorHAnsi" w:hAnsiTheme="majorHAnsi"/>
          <w:sz w:val="18"/>
          <w:szCs w:val="18"/>
          <w:lang w:val="en-US"/>
        </w:rPr>
        <w:t>ype of protocol used, for example, OSL, TT-OSL, TL, etc…</w:t>
      </w:r>
    </w:p>
    <w:p w:rsidR="000E7FDE" w:rsidRPr="002364F6" w:rsidRDefault="00693ED2" w:rsidP="00E154DB">
      <w:pPr>
        <w:rPr>
          <w:rFonts w:asciiTheme="majorHAnsi" w:hAnsiTheme="majorHAnsi"/>
          <w:sz w:val="18"/>
          <w:szCs w:val="18"/>
          <w:lang w:val="en-US"/>
        </w:rPr>
      </w:pPr>
      <w:r w:rsidRPr="00E154DB">
        <w:rPr>
          <w:rFonts w:asciiTheme="majorHAnsi" w:hAnsiTheme="majorHAnsi"/>
          <w:i/>
          <w:color w:val="00B050"/>
          <w:sz w:val="18"/>
          <w:szCs w:val="18"/>
          <w:lang w:val="en-US"/>
        </w:rPr>
        <w:t>Type of material</w:t>
      </w:r>
      <w:r w:rsidRPr="002364F6">
        <w:rPr>
          <w:rFonts w:asciiTheme="majorHAnsi" w:hAnsiTheme="majorHAnsi"/>
          <w:sz w:val="18"/>
          <w:szCs w:val="18"/>
          <w:lang w:val="en-US"/>
        </w:rPr>
        <w:t xml:space="preserve"> (optional)</w:t>
      </w:r>
    </w:p>
    <w:p w:rsidR="00693ED2" w:rsidRPr="002364F6" w:rsidRDefault="000E7FDE" w:rsidP="009A71E7">
      <w:pPr>
        <w:ind w:left="360"/>
        <w:rPr>
          <w:rFonts w:asciiTheme="majorHAnsi" w:hAnsiTheme="majorHAnsi"/>
          <w:sz w:val="18"/>
          <w:szCs w:val="18"/>
          <w:lang w:val="en-US"/>
        </w:rPr>
      </w:pPr>
      <w:r w:rsidRPr="002364F6">
        <w:rPr>
          <w:rFonts w:asciiTheme="majorHAnsi" w:hAnsiTheme="majorHAnsi"/>
          <w:sz w:val="18"/>
          <w:szCs w:val="18"/>
          <w:lang w:val="en-US"/>
        </w:rPr>
        <w:t>T</w:t>
      </w:r>
      <w:r w:rsidR="00693ED2" w:rsidRPr="002364F6">
        <w:rPr>
          <w:rFonts w:asciiTheme="majorHAnsi" w:hAnsiTheme="majorHAnsi"/>
          <w:sz w:val="18"/>
          <w:szCs w:val="18"/>
          <w:lang w:val="en-US"/>
        </w:rPr>
        <w:t>ype of material used, for example, quartz, feldspars, other minerals…</w:t>
      </w:r>
    </w:p>
    <w:p w:rsidR="000E7FDE" w:rsidRPr="009C6423" w:rsidRDefault="000E7FDE" w:rsidP="00E154DB">
      <w:pPr>
        <w:rPr>
          <w:rFonts w:asciiTheme="majorHAnsi" w:hAnsiTheme="majorHAnsi"/>
          <w:b/>
          <w:color w:val="FF0000"/>
          <w:sz w:val="18"/>
          <w:szCs w:val="18"/>
          <w:u w:val="single"/>
          <w:lang w:val="en-US"/>
        </w:rPr>
      </w:pPr>
      <w:r w:rsidRPr="009C6423">
        <w:rPr>
          <w:rFonts w:asciiTheme="majorHAnsi" w:hAnsiTheme="majorHAnsi"/>
          <w:b/>
          <w:color w:val="FF0000"/>
          <w:sz w:val="18"/>
          <w:szCs w:val="18"/>
          <w:u w:val="single"/>
          <w:lang w:val="en-US"/>
        </w:rPr>
        <w:lastRenderedPageBreak/>
        <w:t>Type of analysis</w:t>
      </w:r>
    </w:p>
    <w:p w:rsidR="006E47F0" w:rsidRPr="002364F6" w:rsidRDefault="006E47F0" w:rsidP="009A71E7">
      <w:pPr>
        <w:ind w:left="360"/>
        <w:rPr>
          <w:rFonts w:asciiTheme="majorHAnsi" w:hAnsiTheme="majorHAnsi"/>
          <w:sz w:val="18"/>
          <w:szCs w:val="18"/>
          <w:lang w:val="en-US"/>
        </w:rPr>
      </w:pPr>
      <w:r w:rsidRPr="002364F6">
        <w:rPr>
          <w:rFonts w:asciiTheme="majorHAnsi" w:hAnsiTheme="majorHAnsi"/>
          <w:sz w:val="18"/>
          <w:szCs w:val="18"/>
          <w:lang w:val="en-US"/>
        </w:rPr>
        <w:t>There are two opt</w:t>
      </w:r>
      <w:r w:rsidR="00E154DB">
        <w:rPr>
          <w:rFonts w:asciiTheme="majorHAnsi" w:hAnsiTheme="majorHAnsi"/>
          <w:sz w:val="18"/>
          <w:szCs w:val="18"/>
          <w:lang w:val="en-US"/>
        </w:rPr>
        <w:t>ion</w:t>
      </w:r>
      <w:r w:rsidR="00022BA7">
        <w:rPr>
          <w:rFonts w:asciiTheme="majorHAnsi" w:hAnsiTheme="majorHAnsi"/>
          <w:sz w:val="18"/>
          <w:szCs w:val="18"/>
          <w:lang w:val="en-US"/>
        </w:rPr>
        <w:t>s</w:t>
      </w:r>
      <w:r w:rsidR="00E154DB">
        <w:rPr>
          <w:rFonts w:asciiTheme="majorHAnsi" w:hAnsiTheme="majorHAnsi"/>
          <w:sz w:val="18"/>
          <w:szCs w:val="18"/>
          <w:lang w:val="en-US"/>
        </w:rPr>
        <w:t xml:space="preserve"> to choose, </w:t>
      </w:r>
      <w:r w:rsidR="00E154DB" w:rsidRPr="009C6423">
        <w:rPr>
          <w:rFonts w:asciiTheme="majorHAnsi" w:hAnsiTheme="majorHAnsi"/>
          <w:color w:val="00B0F0"/>
          <w:sz w:val="18"/>
          <w:szCs w:val="18"/>
          <w:lang w:val="en-US"/>
        </w:rPr>
        <w:t>Single Grain</w:t>
      </w:r>
      <w:r w:rsidR="00E154DB">
        <w:rPr>
          <w:rFonts w:asciiTheme="majorHAnsi" w:hAnsiTheme="majorHAnsi"/>
          <w:sz w:val="18"/>
          <w:szCs w:val="18"/>
          <w:lang w:val="en-US"/>
        </w:rPr>
        <w:t xml:space="preserve"> or </w:t>
      </w:r>
      <w:r w:rsidR="00E154DB" w:rsidRPr="009C6423">
        <w:rPr>
          <w:rFonts w:asciiTheme="majorHAnsi" w:hAnsiTheme="majorHAnsi"/>
          <w:color w:val="00B0F0"/>
          <w:sz w:val="18"/>
          <w:szCs w:val="18"/>
          <w:lang w:val="en-US"/>
        </w:rPr>
        <w:t>Single A</w:t>
      </w:r>
      <w:r w:rsidRPr="009C6423">
        <w:rPr>
          <w:rFonts w:asciiTheme="majorHAnsi" w:hAnsiTheme="majorHAnsi"/>
          <w:color w:val="00B0F0"/>
          <w:sz w:val="18"/>
          <w:szCs w:val="18"/>
          <w:lang w:val="en-US"/>
        </w:rPr>
        <w:t>liquot</w:t>
      </w:r>
      <w:r w:rsidRPr="002364F6">
        <w:rPr>
          <w:rFonts w:asciiTheme="majorHAnsi" w:hAnsiTheme="majorHAnsi"/>
          <w:sz w:val="18"/>
          <w:szCs w:val="18"/>
          <w:lang w:val="en-US"/>
        </w:rPr>
        <w:t>. This label is only for organization of the data and hasn’t implication in the calculus.</w:t>
      </w:r>
    </w:p>
    <w:p w:rsidR="00EF27BC" w:rsidRPr="002364F6" w:rsidRDefault="00EF27BC" w:rsidP="00E154DB">
      <w:pPr>
        <w:rPr>
          <w:rFonts w:asciiTheme="majorHAnsi" w:hAnsiTheme="majorHAnsi"/>
          <w:sz w:val="18"/>
          <w:szCs w:val="18"/>
          <w:lang w:val="en-US"/>
        </w:rPr>
      </w:pPr>
      <w:r w:rsidRPr="00E154DB">
        <w:rPr>
          <w:rFonts w:asciiTheme="majorHAnsi" w:hAnsiTheme="majorHAnsi"/>
          <w:i/>
          <w:color w:val="00B050"/>
          <w:sz w:val="18"/>
          <w:szCs w:val="18"/>
          <w:lang w:val="en-US"/>
        </w:rPr>
        <w:t>Dose rate reader</w:t>
      </w:r>
      <w:r w:rsidRPr="002364F6">
        <w:rPr>
          <w:rFonts w:asciiTheme="majorHAnsi" w:hAnsiTheme="majorHAnsi"/>
          <w:sz w:val="18"/>
          <w:szCs w:val="18"/>
          <w:lang w:val="en-US"/>
        </w:rPr>
        <w:t xml:space="preserve"> (optional)</w:t>
      </w:r>
    </w:p>
    <w:p w:rsidR="00EF27BC" w:rsidRDefault="00E154DB" w:rsidP="009A71E7">
      <w:pPr>
        <w:ind w:left="360"/>
        <w:rPr>
          <w:rFonts w:asciiTheme="majorHAnsi" w:hAnsiTheme="majorHAnsi"/>
          <w:sz w:val="18"/>
          <w:szCs w:val="18"/>
          <w:lang w:val="en-US"/>
        </w:rPr>
      </w:pPr>
      <w:r w:rsidRPr="002364F6">
        <w:rPr>
          <w:rFonts w:asciiTheme="majorHAnsi" w:hAnsiTheme="majorHAnsi"/>
          <w:sz w:val="18"/>
          <w:szCs w:val="18"/>
          <w:lang w:val="en-US"/>
        </w:rPr>
        <w:t xml:space="preserve">This </w:t>
      </w:r>
      <w:r>
        <w:rPr>
          <w:rFonts w:asciiTheme="majorHAnsi" w:hAnsiTheme="majorHAnsi"/>
          <w:sz w:val="18"/>
          <w:szCs w:val="18"/>
          <w:lang w:val="en-US"/>
        </w:rPr>
        <w:t>label</w:t>
      </w:r>
      <w:r w:rsidRPr="002364F6">
        <w:rPr>
          <w:rFonts w:asciiTheme="majorHAnsi" w:hAnsiTheme="majorHAnsi"/>
          <w:sz w:val="18"/>
          <w:szCs w:val="18"/>
          <w:lang w:val="en-US"/>
        </w:rPr>
        <w:t xml:space="preserve"> </w:t>
      </w:r>
      <w:r>
        <w:rPr>
          <w:rFonts w:asciiTheme="majorHAnsi" w:hAnsiTheme="majorHAnsi"/>
          <w:sz w:val="18"/>
          <w:szCs w:val="18"/>
          <w:lang w:val="en-US"/>
        </w:rPr>
        <w:t>is for</w:t>
      </w:r>
      <w:r w:rsidRPr="002364F6">
        <w:rPr>
          <w:rFonts w:asciiTheme="majorHAnsi" w:hAnsiTheme="majorHAnsi"/>
          <w:sz w:val="18"/>
          <w:szCs w:val="18"/>
          <w:lang w:val="en-US"/>
        </w:rPr>
        <w:t xml:space="preserve"> the source strength </w:t>
      </w:r>
      <w:r>
        <w:rPr>
          <w:rFonts w:asciiTheme="majorHAnsi" w:hAnsiTheme="majorHAnsi"/>
          <w:sz w:val="18"/>
          <w:szCs w:val="18"/>
          <w:lang w:val="en-US"/>
        </w:rPr>
        <w:t xml:space="preserve">of the reader used and is </w:t>
      </w:r>
      <w:r w:rsidRPr="002364F6">
        <w:rPr>
          <w:rFonts w:asciiTheme="majorHAnsi" w:hAnsiTheme="majorHAnsi"/>
          <w:sz w:val="18"/>
          <w:szCs w:val="18"/>
          <w:lang w:val="en-US"/>
        </w:rPr>
        <w:t xml:space="preserve">used </w:t>
      </w:r>
      <w:r>
        <w:rPr>
          <w:rFonts w:asciiTheme="majorHAnsi" w:hAnsiTheme="majorHAnsi"/>
          <w:sz w:val="18"/>
          <w:szCs w:val="18"/>
          <w:lang w:val="en-US"/>
        </w:rPr>
        <w:t>to convert</w:t>
      </w:r>
      <w:r w:rsidRPr="002364F6">
        <w:rPr>
          <w:rFonts w:asciiTheme="majorHAnsi" w:hAnsiTheme="majorHAnsi"/>
          <w:sz w:val="18"/>
          <w:szCs w:val="18"/>
          <w:lang w:val="en-US"/>
        </w:rPr>
        <w:t xml:space="preserve"> </w:t>
      </w:r>
      <w:r>
        <w:rPr>
          <w:rFonts w:asciiTheme="majorHAnsi" w:hAnsiTheme="majorHAnsi"/>
          <w:sz w:val="18"/>
          <w:szCs w:val="18"/>
          <w:lang w:val="en-US"/>
        </w:rPr>
        <w:t>the measured dose in seconds</w:t>
      </w:r>
      <w:r w:rsidRPr="002364F6">
        <w:rPr>
          <w:rFonts w:asciiTheme="majorHAnsi" w:hAnsiTheme="majorHAnsi"/>
          <w:sz w:val="18"/>
          <w:szCs w:val="18"/>
          <w:lang w:val="en-US"/>
        </w:rPr>
        <w:t xml:space="preserve"> </w:t>
      </w:r>
      <w:r>
        <w:rPr>
          <w:rFonts w:asciiTheme="majorHAnsi" w:hAnsiTheme="majorHAnsi"/>
          <w:sz w:val="18"/>
          <w:szCs w:val="18"/>
          <w:lang w:val="en-US"/>
        </w:rPr>
        <w:t>to</w:t>
      </w:r>
      <w:r w:rsidRPr="002364F6">
        <w:rPr>
          <w:rFonts w:asciiTheme="majorHAnsi" w:hAnsiTheme="majorHAnsi"/>
          <w:sz w:val="18"/>
          <w:szCs w:val="18"/>
          <w:lang w:val="en-US"/>
        </w:rPr>
        <w:t xml:space="preserve"> </w:t>
      </w:r>
      <w:r>
        <w:rPr>
          <w:rFonts w:asciiTheme="majorHAnsi" w:hAnsiTheme="majorHAnsi"/>
          <w:sz w:val="18"/>
          <w:szCs w:val="18"/>
          <w:lang w:val="en-US"/>
        </w:rPr>
        <w:t>dose in Grays (</w:t>
      </w:r>
      <w:proofErr w:type="spellStart"/>
      <w:r>
        <w:rPr>
          <w:rFonts w:asciiTheme="majorHAnsi" w:hAnsiTheme="majorHAnsi"/>
          <w:sz w:val="18"/>
          <w:szCs w:val="18"/>
          <w:lang w:val="en-US"/>
        </w:rPr>
        <w:t>Gy</w:t>
      </w:r>
      <w:proofErr w:type="spellEnd"/>
      <w:r>
        <w:rPr>
          <w:rFonts w:asciiTheme="majorHAnsi" w:hAnsiTheme="majorHAnsi"/>
          <w:sz w:val="18"/>
          <w:szCs w:val="18"/>
          <w:lang w:val="en-US"/>
        </w:rPr>
        <w:t>).</w:t>
      </w:r>
      <w:r w:rsidRPr="002364F6">
        <w:rPr>
          <w:rFonts w:asciiTheme="majorHAnsi" w:hAnsiTheme="majorHAnsi"/>
          <w:sz w:val="18"/>
          <w:szCs w:val="18"/>
          <w:lang w:val="en-US"/>
        </w:rPr>
        <w:t xml:space="preserve"> </w:t>
      </w:r>
      <w:r w:rsidR="00EF27BC" w:rsidRPr="002364F6">
        <w:rPr>
          <w:rFonts w:asciiTheme="majorHAnsi" w:hAnsiTheme="majorHAnsi"/>
          <w:sz w:val="18"/>
          <w:szCs w:val="18"/>
          <w:lang w:val="en-US"/>
        </w:rPr>
        <w:t>When a .ANR file is loaded, the program search information about the dose rate of the reader used</w:t>
      </w:r>
      <w:r>
        <w:rPr>
          <w:rFonts w:asciiTheme="majorHAnsi" w:hAnsiTheme="majorHAnsi"/>
          <w:sz w:val="18"/>
          <w:szCs w:val="18"/>
          <w:lang w:val="en-US"/>
        </w:rPr>
        <w:t xml:space="preserve"> into the file</w:t>
      </w:r>
      <w:r w:rsidR="00EF27BC" w:rsidRPr="002364F6">
        <w:rPr>
          <w:rFonts w:asciiTheme="majorHAnsi" w:hAnsiTheme="majorHAnsi"/>
          <w:sz w:val="18"/>
          <w:szCs w:val="18"/>
          <w:lang w:val="en-US"/>
        </w:rPr>
        <w:t xml:space="preserve">. If there is not data, the label shows </w:t>
      </w:r>
      <w:r w:rsidR="00CD6F03" w:rsidRPr="002364F6">
        <w:rPr>
          <w:rFonts w:asciiTheme="majorHAnsi" w:hAnsiTheme="majorHAnsi"/>
          <w:sz w:val="18"/>
          <w:szCs w:val="18"/>
          <w:lang w:val="en-US"/>
        </w:rPr>
        <w:t>“</w:t>
      </w:r>
      <w:r w:rsidR="00EF27BC" w:rsidRPr="002364F6">
        <w:rPr>
          <w:rFonts w:asciiTheme="majorHAnsi" w:hAnsiTheme="majorHAnsi"/>
          <w:sz w:val="18"/>
          <w:szCs w:val="18"/>
          <w:lang w:val="en-US"/>
        </w:rPr>
        <w:t>N.D.</w:t>
      </w:r>
      <w:r w:rsidR="00CD6F03" w:rsidRPr="002364F6">
        <w:rPr>
          <w:rFonts w:asciiTheme="majorHAnsi" w:hAnsiTheme="majorHAnsi"/>
          <w:sz w:val="18"/>
          <w:szCs w:val="18"/>
          <w:lang w:val="en-US"/>
        </w:rPr>
        <w:t>”</w:t>
      </w:r>
      <w:r w:rsidR="00EF27BC" w:rsidRPr="002364F6">
        <w:rPr>
          <w:rFonts w:asciiTheme="majorHAnsi" w:hAnsiTheme="majorHAnsi"/>
          <w:sz w:val="18"/>
          <w:szCs w:val="18"/>
          <w:lang w:val="en-US"/>
        </w:rPr>
        <w:t xml:space="preserve"> (no data) and the program </w:t>
      </w:r>
      <w:r w:rsidR="00CD6F03" w:rsidRPr="002364F6">
        <w:rPr>
          <w:rFonts w:asciiTheme="majorHAnsi" w:hAnsiTheme="majorHAnsi"/>
          <w:sz w:val="18"/>
          <w:szCs w:val="18"/>
          <w:lang w:val="en-US"/>
        </w:rPr>
        <w:t>assume</w:t>
      </w:r>
      <w:r w:rsidR="00DA2F70">
        <w:rPr>
          <w:rFonts w:asciiTheme="majorHAnsi" w:hAnsiTheme="majorHAnsi"/>
          <w:sz w:val="18"/>
          <w:szCs w:val="18"/>
          <w:lang w:val="en-US"/>
        </w:rPr>
        <w:t xml:space="preserve"> a dose rate of 0.100</w:t>
      </w:r>
      <w:r w:rsidR="00E861D5">
        <w:rPr>
          <w:rFonts w:asciiTheme="majorHAnsi" w:hAnsiTheme="majorHAnsi"/>
          <w:sz w:val="18"/>
          <w:szCs w:val="18"/>
          <w:lang w:val="en-US"/>
        </w:rPr>
        <w:t xml:space="preserve"> </w:t>
      </w:r>
      <w:r w:rsidR="00E861D5">
        <w:rPr>
          <w:rFonts w:ascii="Calisto MT" w:hAnsi="Calisto MT"/>
          <w:sz w:val="18"/>
          <w:szCs w:val="18"/>
          <w:lang w:val="en-US"/>
        </w:rPr>
        <w:t>±</w:t>
      </w:r>
      <w:r w:rsidR="00DA2F70">
        <w:rPr>
          <w:rFonts w:asciiTheme="majorHAnsi" w:hAnsiTheme="majorHAnsi"/>
          <w:sz w:val="18"/>
          <w:szCs w:val="18"/>
          <w:lang w:val="en-US"/>
        </w:rPr>
        <w:t xml:space="preserve"> 0.002</w:t>
      </w:r>
      <w:r w:rsidR="00EF27BC" w:rsidRPr="002364F6">
        <w:rPr>
          <w:rFonts w:asciiTheme="majorHAnsi" w:hAnsiTheme="majorHAnsi"/>
          <w:sz w:val="18"/>
          <w:szCs w:val="18"/>
          <w:lang w:val="en-US"/>
        </w:rPr>
        <w:t xml:space="preserve"> </w:t>
      </w:r>
      <w:proofErr w:type="spellStart"/>
      <w:r w:rsidR="00EF27BC" w:rsidRPr="002364F6">
        <w:rPr>
          <w:rFonts w:asciiTheme="majorHAnsi" w:hAnsiTheme="majorHAnsi"/>
          <w:sz w:val="18"/>
          <w:szCs w:val="18"/>
          <w:lang w:val="en-US"/>
        </w:rPr>
        <w:t>Gy</w:t>
      </w:r>
      <w:proofErr w:type="spellEnd"/>
      <w:r w:rsidR="00EF27BC" w:rsidRPr="002364F6">
        <w:rPr>
          <w:rFonts w:asciiTheme="majorHAnsi" w:hAnsiTheme="majorHAnsi"/>
          <w:sz w:val="18"/>
          <w:szCs w:val="18"/>
          <w:lang w:val="en-US"/>
        </w:rPr>
        <w:t>/s. Also, a warning m</w:t>
      </w:r>
      <w:r w:rsidR="000C325E" w:rsidRPr="002364F6">
        <w:rPr>
          <w:rFonts w:asciiTheme="majorHAnsi" w:hAnsiTheme="majorHAnsi"/>
          <w:sz w:val="18"/>
          <w:szCs w:val="18"/>
          <w:lang w:val="en-US"/>
        </w:rPr>
        <w:t xml:space="preserve">essage </w:t>
      </w:r>
      <w:r>
        <w:rPr>
          <w:rFonts w:asciiTheme="majorHAnsi" w:hAnsiTheme="majorHAnsi"/>
          <w:sz w:val="18"/>
          <w:szCs w:val="18"/>
          <w:lang w:val="en-US"/>
        </w:rPr>
        <w:t xml:space="preserve">saying </w:t>
      </w:r>
      <w:r>
        <w:rPr>
          <w:rFonts w:asciiTheme="majorHAnsi" w:hAnsiTheme="majorHAnsi" w:hint="eastAsia"/>
          <w:sz w:val="18"/>
          <w:szCs w:val="18"/>
          <w:lang w:val="en-US"/>
        </w:rPr>
        <w:t>“</w:t>
      </w:r>
      <w:r w:rsidRPr="00E154DB">
        <w:rPr>
          <w:rFonts w:asciiTheme="majorHAnsi" w:hAnsiTheme="majorHAnsi"/>
          <w:sz w:val="18"/>
          <w:szCs w:val="18"/>
          <w:highlight w:val="yellow"/>
          <w:u w:val="single"/>
          <w:lang w:val="en-US"/>
        </w:rPr>
        <w:t xml:space="preserve">Estimated dose rate 0.100(2) </w:t>
      </w:r>
      <w:proofErr w:type="spellStart"/>
      <w:r w:rsidRPr="00E154DB">
        <w:rPr>
          <w:rFonts w:asciiTheme="majorHAnsi" w:hAnsiTheme="majorHAnsi"/>
          <w:sz w:val="18"/>
          <w:szCs w:val="18"/>
          <w:highlight w:val="yellow"/>
          <w:u w:val="single"/>
          <w:lang w:val="en-US"/>
        </w:rPr>
        <w:t>Gy</w:t>
      </w:r>
      <w:proofErr w:type="spellEnd"/>
      <w:r w:rsidRPr="00E154DB">
        <w:rPr>
          <w:rFonts w:asciiTheme="majorHAnsi" w:hAnsiTheme="majorHAnsi"/>
          <w:sz w:val="18"/>
          <w:szCs w:val="18"/>
          <w:highlight w:val="yellow"/>
          <w:u w:val="single"/>
          <w:lang w:val="en-US"/>
        </w:rPr>
        <w:t>/s</w:t>
      </w:r>
      <w:r>
        <w:rPr>
          <w:rFonts w:asciiTheme="majorHAnsi" w:hAnsiTheme="majorHAnsi" w:hint="eastAsia"/>
          <w:sz w:val="18"/>
          <w:szCs w:val="18"/>
          <w:lang w:val="en-US"/>
        </w:rPr>
        <w:t>”</w:t>
      </w:r>
      <w:r>
        <w:rPr>
          <w:rFonts w:asciiTheme="majorHAnsi" w:hAnsiTheme="majorHAnsi"/>
          <w:sz w:val="18"/>
          <w:szCs w:val="18"/>
          <w:lang w:val="en-US"/>
        </w:rPr>
        <w:t xml:space="preserve"> </w:t>
      </w:r>
      <w:r w:rsidR="000C325E" w:rsidRPr="002364F6">
        <w:rPr>
          <w:rFonts w:asciiTheme="majorHAnsi" w:hAnsiTheme="majorHAnsi"/>
          <w:sz w:val="18"/>
          <w:szCs w:val="18"/>
          <w:lang w:val="en-US"/>
        </w:rPr>
        <w:t>a</w:t>
      </w:r>
      <w:r>
        <w:rPr>
          <w:rFonts w:asciiTheme="majorHAnsi" w:hAnsiTheme="majorHAnsi"/>
          <w:sz w:val="18"/>
          <w:szCs w:val="18"/>
          <w:lang w:val="en-US"/>
        </w:rPr>
        <w:t>ppears above this label (Fig. 7</w:t>
      </w:r>
      <w:r w:rsidR="000C325E" w:rsidRPr="002364F6">
        <w:rPr>
          <w:rFonts w:asciiTheme="majorHAnsi" w:hAnsiTheme="majorHAnsi"/>
          <w:sz w:val="18"/>
          <w:szCs w:val="18"/>
          <w:lang w:val="en-US"/>
        </w:rPr>
        <w:t>).</w:t>
      </w:r>
    </w:p>
    <w:p w:rsidR="00E154DB" w:rsidRDefault="000C325E" w:rsidP="00E154DB">
      <w:pPr>
        <w:keepNext/>
        <w:ind w:left="360"/>
        <w:jc w:val="center"/>
      </w:pPr>
      <w:r w:rsidRPr="002364F6">
        <w:rPr>
          <w:rFonts w:asciiTheme="majorHAnsi" w:hAnsiTheme="majorHAnsi"/>
          <w:noProof/>
          <w:sz w:val="18"/>
          <w:szCs w:val="18"/>
          <w:lang w:val="es-ES" w:eastAsia="zh-TW"/>
        </w:rPr>
        <w:drawing>
          <wp:inline distT="0" distB="0" distL="0" distR="0">
            <wp:extent cx="1988482" cy="510639"/>
            <wp:effectExtent l="190500" t="152400" r="164168" b="137061"/>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9910" t="68297" r="53287" b="14873"/>
                    <a:stretch>
                      <a:fillRect/>
                    </a:stretch>
                  </pic:blipFill>
                  <pic:spPr bwMode="auto">
                    <a:xfrm>
                      <a:off x="0" y="0"/>
                      <a:ext cx="1988482" cy="510639"/>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E154DB" w:rsidP="00E154DB">
      <w:pPr>
        <w:pStyle w:val="Descripcin"/>
        <w:jc w:val="center"/>
        <w:rPr>
          <w:rFonts w:asciiTheme="majorHAnsi" w:hAnsiTheme="majorHAnsi"/>
          <w:lang w:val="en-US"/>
        </w:rPr>
      </w:pPr>
      <w:r w:rsidRPr="00E154DB">
        <w:rPr>
          <w:lang w:val="en-US"/>
        </w:rPr>
        <w:t xml:space="preserve">Figure </w:t>
      </w:r>
      <w:r w:rsidR="008D7C0E">
        <w:fldChar w:fldCharType="begin"/>
      </w:r>
      <w:r w:rsidRPr="00E154DB">
        <w:rPr>
          <w:lang w:val="en-US"/>
        </w:rPr>
        <w:instrText xml:space="preserve"> SEQ Figure \* ARABIC </w:instrText>
      </w:r>
      <w:r w:rsidR="008D7C0E">
        <w:fldChar w:fldCharType="separate"/>
      </w:r>
      <w:r w:rsidR="005A500C">
        <w:rPr>
          <w:noProof/>
          <w:lang w:val="en-US"/>
        </w:rPr>
        <w:t>7</w:t>
      </w:r>
      <w:r w:rsidR="008D7C0E">
        <w:fldChar w:fldCharType="end"/>
      </w:r>
    </w:p>
    <w:p w:rsidR="00CD6F03" w:rsidRPr="002364F6" w:rsidRDefault="00CD6F03" w:rsidP="00E154DB">
      <w:pPr>
        <w:rPr>
          <w:rFonts w:asciiTheme="majorHAnsi" w:hAnsiTheme="majorHAnsi"/>
          <w:sz w:val="18"/>
          <w:szCs w:val="18"/>
          <w:lang w:val="en-US"/>
        </w:rPr>
      </w:pPr>
      <w:r w:rsidRPr="002364F6">
        <w:rPr>
          <w:rFonts w:asciiTheme="majorHAnsi" w:hAnsiTheme="majorHAnsi"/>
          <w:i/>
          <w:color w:val="00B050"/>
          <w:sz w:val="18"/>
          <w:szCs w:val="18"/>
          <w:lang w:val="en-US"/>
        </w:rPr>
        <w:t>Reader name</w:t>
      </w:r>
      <w:r w:rsidRPr="002364F6">
        <w:rPr>
          <w:rFonts w:asciiTheme="majorHAnsi" w:hAnsiTheme="majorHAnsi"/>
          <w:sz w:val="18"/>
          <w:szCs w:val="18"/>
          <w:lang w:val="en-US"/>
        </w:rPr>
        <w:t xml:space="preserve"> (text label, optional)</w:t>
      </w:r>
    </w:p>
    <w:p w:rsidR="00CD6F03" w:rsidRPr="002364F6" w:rsidRDefault="00CD6F03" w:rsidP="009A71E7">
      <w:pPr>
        <w:ind w:left="360"/>
        <w:rPr>
          <w:rFonts w:asciiTheme="majorHAnsi" w:hAnsiTheme="majorHAnsi"/>
          <w:sz w:val="18"/>
          <w:szCs w:val="18"/>
          <w:lang w:val="en-US"/>
        </w:rPr>
      </w:pPr>
      <w:r w:rsidRPr="002364F6">
        <w:rPr>
          <w:rFonts w:asciiTheme="majorHAnsi" w:hAnsiTheme="majorHAnsi"/>
          <w:sz w:val="18"/>
          <w:szCs w:val="18"/>
          <w:lang w:val="en-US"/>
        </w:rPr>
        <w:t>Name assigned to the reader of your lab.</w:t>
      </w:r>
    </w:p>
    <w:p w:rsidR="00CD6F03" w:rsidRDefault="00DA2F70" w:rsidP="00DA2F70">
      <w:pPr>
        <w:rPr>
          <w:rFonts w:asciiTheme="majorHAnsi" w:hAnsiTheme="majorHAnsi"/>
          <w:sz w:val="18"/>
          <w:szCs w:val="18"/>
          <w:lang w:val="en-US"/>
        </w:rPr>
      </w:pPr>
      <w:r>
        <w:rPr>
          <w:rFonts w:asciiTheme="majorHAnsi" w:hAnsiTheme="majorHAnsi"/>
          <w:noProof/>
          <w:sz w:val="18"/>
          <w:szCs w:val="18"/>
          <w:lang w:val="es-ES" w:eastAsia="zh-TW"/>
        </w:rPr>
        <w:drawing>
          <wp:anchor distT="0" distB="0" distL="114300" distR="114300" simplePos="0" relativeHeight="251663360" behindDoc="0" locked="0" layoutInCell="1" allowOverlap="1">
            <wp:simplePos x="0" y="0"/>
            <wp:positionH relativeFrom="column">
              <wp:posOffset>1188720</wp:posOffset>
            </wp:positionH>
            <wp:positionV relativeFrom="paragraph">
              <wp:posOffset>127635</wp:posOffset>
            </wp:positionV>
            <wp:extent cx="1108710" cy="361950"/>
            <wp:effectExtent l="19050" t="0" r="0" b="0"/>
            <wp:wrapThrough wrapText="bothSides">
              <wp:wrapPolygon edited="0">
                <wp:start x="-371" y="0"/>
                <wp:lineTo x="-371" y="20463"/>
                <wp:lineTo x="21526" y="20463"/>
                <wp:lineTo x="21526" y="0"/>
                <wp:lineTo x="-371" y="0"/>
              </wp:wrapPolygon>
            </wp:wrapThrough>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46234" r="10353" b="47490"/>
                    <a:stretch>
                      <a:fillRect/>
                    </a:stretch>
                  </pic:blipFill>
                  <pic:spPr bwMode="auto">
                    <a:xfrm>
                      <a:off x="0" y="0"/>
                      <a:ext cx="1108710" cy="361950"/>
                    </a:xfrm>
                    <a:prstGeom prst="rect">
                      <a:avLst/>
                    </a:prstGeom>
                    <a:noFill/>
                    <a:ln w="9525">
                      <a:noFill/>
                      <a:miter lim="800000"/>
                      <a:headEnd/>
                      <a:tailEnd/>
                    </a:ln>
                  </pic:spPr>
                </pic:pic>
              </a:graphicData>
            </a:graphic>
          </wp:anchor>
        </w:drawing>
      </w:r>
    </w:p>
    <w:p w:rsidR="00DA2F70" w:rsidRPr="00DA2F70" w:rsidRDefault="00DA2F70" w:rsidP="00DA2F70">
      <w:pPr>
        <w:rPr>
          <w:rFonts w:ascii="Arial" w:hAnsi="Arial" w:cs="Arial"/>
          <w:sz w:val="18"/>
          <w:szCs w:val="18"/>
          <w:lang w:val="en-US"/>
        </w:rPr>
      </w:pPr>
      <w:r w:rsidRPr="00DA2F70">
        <w:rPr>
          <w:rFonts w:ascii="Arial" w:hAnsi="Arial" w:cs="Arial"/>
          <w:sz w:val="18"/>
          <w:szCs w:val="18"/>
          <w:highlight w:val="lightGray"/>
          <w:lang w:val="en-US"/>
        </w:rPr>
        <w:t>Load data from file</w:t>
      </w:r>
    </w:p>
    <w:p w:rsidR="006E47F0" w:rsidRDefault="006E47F0" w:rsidP="00C0364C">
      <w:pPr>
        <w:jc w:val="both"/>
        <w:rPr>
          <w:rFonts w:asciiTheme="majorHAnsi" w:hAnsiTheme="majorHAnsi"/>
          <w:sz w:val="18"/>
          <w:szCs w:val="18"/>
        </w:rPr>
      </w:pPr>
      <w:r w:rsidRPr="002364F6">
        <w:rPr>
          <w:rFonts w:asciiTheme="majorHAnsi" w:hAnsiTheme="majorHAnsi"/>
          <w:sz w:val="18"/>
          <w:szCs w:val="18"/>
        </w:rPr>
        <w:t>This button allows t</w:t>
      </w:r>
      <w:r w:rsidR="00F62557">
        <w:rPr>
          <w:rFonts w:asciiTheme="majorHAnsi" w:hAnsiTheme="majorHAnsi"/>
          <w:sz w:val="18"/>
          <w:szCs w:val="18"/>
        </w:rPr>
        <w:t>he</w:t>
      </w:r>
      <w:r w:rsidR="000E7FDE" w:rsidRPr="002364F6">
        <w:rPr>
          <w:rFonts w:asciiTheme="majorHAnsi" w:hAnsiTheme="majorHAnsi"/>
          <w:sz w:val="18"/>
          <w:szCs w:val="18"/>
        </w:rPr>
        <w:t xml:space="preserve"> </w:t>
      </w:r>
      <w:r w:rsidR="00DA2F70">
        <w:rPr>
          <w:rFonts w:asciiTheme="majorHAnsi" w:hAnsiTheme="majorHAnsi"/>
          <w:sz w:val="18"/>
          <w:szCs w:val="18"/>
        </w:rPr>
        <w:t xml:space="preserve">import </w:t>
      </w:r>
      <w:r w:rsidR="00F62557">
        <w:rPr>
          <w:rFonts w:asciiTheme="majorHAnsi" w:hAnsiTheme="majorHAnsi"/>
          <w:sz w:val="18"/>
          <w:szCs w:val="18"/>
        </w:rPr>
        <w:t xml:space="preserve">of </w:t>
      </w:r>
      <w:r w:rsidR="00DA2F70">
        <w:rPr>
          <w:rFonts w:asciiTheme="majorHAnsi" w:hAnsiTheme="majorHAnsi"/>
          <w:sz w:val="18"/>
          <w:szCs w:val="18"/>
        </w:rPr>
        <w:t>equivalent dose values and other parameters</w:t>
      </w:r>
      <w:r w:rsidR="000E7FDE" w:rsidRPr="002364F6">
        <w:rPr>
          <w:rFonts w:asciiTheme="majorHAnsi" w:hAnsiTheme="majorHAnsi"/>
          <w:sz w:val="18"/>
          <w:szCs w:val="18"/>
        </w:rPr>
        <w:t xml:space="preserve"> </w:t>
      </w:r>
      <w:proofErr w:type="spellStart"/>
      <w:proofErr w:type="gramStart"/>
      <w:r w:rsidR="00DA2F70">
        <w:rPr>
          <w:rFonts w:asciiTheme="majorHAnsi" w:hAnsiTheme="majorHAnsi"/>
          <w:sz w:val="18"/>
          <w:szCs w:val="18"/>
        </w:rPr>
        <w:t>from</w:t>
      </w:r>
      <w:r w:rsidR="00DA2F70">
        <w:rPr>
          <w:rFonts w:asciiTheme="majorHAnsi" w:hAnsiTheme="majorHAnsi" w:hint="eastAsia"/>
          <w:sz w:val="18"/>
          <w:szCs w:val="18"/>
        </w:rPr>
        <w:t>“</w:t>
      </w:r>
      <w:proofErr w:type="gramEnd"/>
      <w:r w:rsidR="000E7FDE" w:rsidRPr="002364F6">
        <w:rPr>
          <w:rFonts w:asciiTheme="majorHAnsi" w:hAnsiTheme="majorHAnsi"/>
          <w:sz w:val="18"/>
          <w:szCs w:val="18"/>
        </w:rPr>
        <w:t>Analyst</w:t>
      </w:r>
      <w:proofErr w:type="spellEnd"/>
      <w:r w:rsidR="00DA2F70">
        <w:rPr>
          <w:rFonts w:asciiTheme="majorHAnsi" w:hAnsiTheme="majorHAnsi" w:hint="eastAsia"/>
          <w:sz w:val="18"/>
          <w:szCs w:val="18"/>
        </w:rPr>
        <w:t>”</w:t>
      </w:r>
      <w:r w:rsidR="000E7FDE" w:rsidRPr="002364F6">
        <w:rPr>
          <w:rFonts w:asciiTheme="majorHAnsi" w:hAnsiTheme="majorHAnsi"/>
          <w:sz w:val="18"/>
          <w:szCs w:val="18"/>
        </w:rPr>
        <w:t>(</w:t>
      </w:r>
      <w:r w:rsidR="00071745" w:rsidRPr="002364F6">
        <w:rPr>
          <w:rFonts w:asciiTheme="majorHAnsi" w:hAnsiTheme="majorHAnsi"/>
          <w:sz w:val="18"/>
          <w:szCs w:val="18"/>
        </w:rPr>
        <w:t xml:space="preserve">.ANR file from </w:t>
      </w:r>
      <w:r w:rsidR="00445C90">
        <w:rPr>
          <w:rFonts w:asciiTheme="majorHAnsi" w:hAnsiTheme="majorHAnsi"/>
          <w:sz w:val="18"/>
          <w:szCs w:val="18"/>
        </w:rPr>
        <w:t xml:space="preserve">any version of </w:t>
      </w:r>
      <w:r w:rsidR="00071745" w:rsidRPr="002364F6">
        <w:rPr>
          <w:rFonts w:asciiTheme="majorHAnsi" w:hAnsiTheme="majorHAnsi"/>
          <w:sz w:val="18"/>
          <w:szCs w:val="18"/>
        </w:rPr>
        <w:t>Analyst</w:t>
      </w:r>
      <w:r w:rsidRPr="002364F6">
        <w:rPr>
          <w:rFonts w:asciiTheme="majorHAnsi" w:hAnsiTheme="majorHAnsi"/>
          <w:sz w:val="18"/>
          <w:szCs w:val="18"/>
        </w:rPr>
        <w:t>)</w:t>
      </w:r>
      <w:r w:rsidR="00071745" w:rsidRPr="002364F6">
        <w:rPr>
          <w:rFonts w:asciiTheme="majorHAnsi" w:hAnsiTheme="majorHAnsi"/>
          <w:sz w:val="18"/>
          <w:szCs w:val="18"/>
        </w:rPr>
        <w:t>.</w:t>
      </w:r>
      <w:r w:rsidR="009E5DE4" w:rsidRPr="002364F6">
        <w:rPr>
          <w:rFonts w:asciiTheme="majorHAnsi" w:hAnsiTheme="majorHAnsi"/>
          <w:sz w:val="18"/>
          <w:szCs w:val="18"/>
        </w:rPr>
        <w:t xml:space="preserve"> It is possible to load more than one file at the same time </w:t>
      </w:r>
      <w:r w:rsidR="00166110" w:rsidRPr="002364F6">
        <w:rPr>
          <w:rFonts w:asciiTheme="majorHAnsi" w:hAnsiTheme="majorHAnsi"/>
          <w:sz w:val="18"/>
          <w:szCs w:val="18"/>
        </w:rPr>
        <w:t>selecting the files</w:t>
      </w:r>
      <w:r w:rsidR="009E5DE4" w:rsidRPr="002364F6">
        <w:rPr>
          <w:rFonts w:asciiTheme="majorHAnsi" w:hAnsiTheme="majorHAnsi"/>
          <w:sz w:val="18"/>
          <w:szCs w:val="18"/>
        </w:rPr>
        <w:t xml:space="preserve"> within the standard Windows file selection dialogue box</w:t>
      </w:r>
      <w:r w:rsidR="00F87BCD" w:rsidRPr="002364F6">
        <w:rPr>
          <w:rFonts w:asciiTheme="majorHAnsi" w:hAnsiTheme="majorHAnsi"/>
          <w:sz w:val="18"/>
          <w:szCs w:val="18"/>
        </w:rPr>
        <w:t xml:space="preserve">. </w:t>
      </w:r>
      <w:r w:rsidR="00166110" w:rsidRPr="002364F6">
        <w:rPr>
          <w:rFonts w:asciiTheme="majorHAnsi" w:hAnsiTheme="majorHAnsi"/>
          <w:sz w:val="18"/>
          <w:szCs w:val="18"/>
        </w:rPr>
        <w:t>These</w:t>
      </w:r>
      <w:r w:rsidR="00D06452" w:rsidRPr="002364F6">
        <w:rPr>
          <w:rFonts w:asciiTheme="majorHAnsi" w:hAnsiTheme="majorHAnsi"/>
          <w:sz w:val="18"/>
          <w:szCs w:val="18"/>
        </w:rPr>
        <w:t xml:space="preserve"> data are uploaded </w:t>
      </w:r>
      <w:r w:rsidR="009E5DE4" w:rsidRPr="002364F6">
        <w:rPr>
          <w:rFonts w:asciiTheme="majorHAnsi" w:hAnsiTheme="majorHAnsi"/>
          <w:sz w:val="18"/>
          <w:szCs w:val="18"/>
        </w:rPr>
        <w:t xml:space="preserve">into the </w:t>
      </w:r>
      <w:r w:rsidR="00D06452" w:rsidRPr="002364F6">
        <w:rPr>
          <w:rFonts w:asciiTheme="majorHAnsi" w:hAnsiTheme="majorHAnsi"/>
          <w:sz w:val="18"/>
          <w:szCs w:val="18"/>
        </w:rPr>
        <w:t xml:space="preserve">table </w:t>
      </w:r>
      <w:r w:rsidR="009E5DE4" w:rsidRPr="002364F6">
        <w:rPr>
          <w:rFonts w:asciiTheme="majorHAnsi" w:hAnsiTheme="majorHAnsi"/>
          <w:sz w:val="18"/>
          <w:szCs w:val="18"/>
        </w:rPr>
        <w:t xml:space="preserve">in the middle of the screen </w:t>
      </w:r>
      <w:r w:rsidR="00DA2F70">
        <w:rPr>
          <w:rFonts w:asciiTheme="majorHAnsi" w:hAnsiTheme="majorHAnsi"/>
          <w:sz w:val="18"/>
          <w:szCs w:val="18"/>
        </w:rPr>
        <w:t>(Fig. 8</w:t>
      </w:r>
      <w:r w:rsidR="00074252" w:rsidRPr="002364F6">
        <w:rPr>
          <w:rFonts w:asciiTheme="majorHAnsi" w:hAnsiTheme="majorHAnsi"/>
          <w:sz w:val="18"/>
          <w:szCs w:val="18"/>
        </w:rPr>
        <w:t xml:space="preserve">) </w:t>
      </w:r>
      <w:r w:rsidR="00D06452" w:rsidRPr="002364F6">
        <w:rPr>
          <w:rFonts w:asciiTheme="majorHAnsi" w:hAnsiTheme="majorHAnsi"/>
          <w:sz w:val="18"/>
          <w:szCs w:val="18"/>
        </w:rPr>
        <w:t xml:space="preserve">showing different information and </w:t>
      </w:r>
      <w:r w:rsidR="0090697C">
        <w:rPr>
          <w:rFonts w:asciiTheme="majorHAnsi" w:hAnsiTheme="majorHAnsi"/>
          <w:sz w:val="18"/>
          <w:szCs w:val="18"/>
        </w:rPr>
        <w:t>parameter</w:t>
      </w:r>
      <w:r w:rsidR="006932CC">
        <w:rPr>
          <w:rFonts w:asciiTheme="majorHAnsi" w:hAnsiTheme="majorHAnsi"/>
          <w:sz w:val="18"/>
          <w:szCs w:val="18"/>
        </w:rPr>
        <w:t>s</w:t>
      </w:r>
      <w:r w:rsidR="0090697C">
        <w:rPr>
          <w:rFonts w:asciiTheme="majorHAnsi" w:hAnsiTheme="majorHAnsi"/>
          <w:sz w:val="18"/>
          <w:szCs w:val="18"/>
        </w:rPr>
        <w:t xml:space="preserve"> about the file loaded.</w:t>
      </w:r>
    </w:p>
    <w:p w:rsidR="00DA2F70" w:rsidRDefault="005101D1" w:rsidP="00DA2F70">
      <w:pPr>
        <w:keepNext/>
        <w:jc w:val="center"/>
      </w:pPr>
      <w:r w:rsidRPr="005101D1">
        <w:rPr>
          <w:rFonts w:asciiTheme="majorHAnsi" w:hAnsiTheme="majorHAnsi"/>
          <w:noProof/>
          <w:sz w:val="18"/>
          <w:szCs w:val="18"/>
          <w:lang w:val="es-ES" w:eastAsia="zh-TW"/>
        </w:rPr>
        <w:drawing>
          <wp:inline distT="0" distB="0" distL="0" distR="0">
            <wp:extent cx="3373841" cy="1166884"/>
            <wp:effectExtent l="1905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12010" t="31685" r="25579" b="29888"/>
                    <a:stretch>
                      <a:fillRect/>
                    </a:stretch>
                  </pic:blipFill>
                  <pic:spPr bwMode="auto">
                    <a:xfrm>
                      <a:off x="0" y="0"/>
                      <a:ext cx="3373841" cy="1166884"/>
                    </a:xfrm>
                    <a:prstGeom prst="rect">
                      <a:avLst/>
                    </a:prstGeom>
                    <a:noFill/>
                    <a:ln w="9525">
                      <a:noFill/>
                      <a:miter lim="800000"/>
                      <a:headEnd/>
                      <a:tailEnd/>
                    </a:ln>
                  </pic:spPr>
                </pic:pic>
              </a:graphicData>
            </a:graphic>
          </wp:inline>
        </w:drawing>
      </w:r>
    </w:p>
    <w:p w:rsidR="00DA2F70" w:rsidRPr="002364F6" w:rsidRDefault="00DA2F70" w:rsidP="00DA2F70">
      <w:pPr>
        <w:pStyle w:val="Descripcin"/>
        <w:jc w:val="center"/>
        <w:rPr>
          <w:rFonts w:asciiTheme="majorHAnsi" w:hAnsiTheme="majorHAnsi"/>
        </w:rPr>
      </w:pPr>
      <w:r>
        <w:t xml:space="preserve">Figure </w:t>
      </w:r>
      <w:r w:rsidR="008D7C0E">
        <w:fldChar w:fldCharType="begin"/>
      </w:r>
      <w:r w:rsidR="00237902">
        <w:instrText xml:space="preserve"> SEQ Figure \* ARABIC </w:instrText>
      </w:r>
      <w:r w:rsidR="008D7C0E">
        <w:fldChar w:fldCharType="separate"/>
      </w:r>
      <w:r w:rsidR="005A500C">
        <w:rPr>
          <w:noProof/>
        </w:rPr>
        <w:t>8</w:t>
      </w:r>
      <w:r w:rsidR="008D7C0E">
        <w:rPr>
          <w:noProof/>
        </w:rPr>
        <w:fldChar w:fldCharType="end"/>
      </w:r>
    </w:p>
    <w:p w:rsidR="00D06452" w:rsidRDefault="00D06452" w:rsidP="00DA2F70">
      <w:pPr>
        <w:pStyle w:val="Prrafodelista"/>
        <w:numPr>
          <w:ilvl w:val="0"/>
          <w:numId w:val="11"/>
        </w:numPr>
      </w:pPr>
      <w:r w:rsidRPr="00DA2F70">
        <w:rPr>
          <w:u w:val="single"/>
        </w:rPr>
        <w:t>File</w:t>
      </w:r>
      <w:r w:rsidR="00DA2F70">
        <w:t>:</w:t>
      </w:r>
      <w:r w:rsidR="00DA2F70">
        <w:tab/>
      </w:r>
      <w:r w:rsidR="00DA2F70">
        <w:tab/>
      </w:r>
      <w:r w:rsidR="00445C90">
        <w:tab/>
      </w:r>
      <w:r w:rsidR="00DA2F70">
        <w:t>N</w:t>
      </w:r>
      <w:r w:rsidR="006D79CC" w:rsidRPr="00DA2F70">
        <w:t>ame of the file loaded.</w:t>
      </w:r>
    </w:p>
    <w:p w:rsidR="00AA7437" w:rsidRDefault="00AA7437" w:rsidP="00DA2F70">
      <w:pPr>
        <w:pStyle w:val="Prrafodelista"/>
        <w:numPr>
          <w:ilvl w:val="0"/>
          <w:numId w:val="11"/>
        </w:numPr>
      </w:pPr>
      <w:r>
        <w:rPr>
          <w:u w:val="single"/>
        </w:rPr>
        <w:t>Disc</w:t>
      </w:r>
      <w:r w:rsidRPr="00AA7437">
        <w:t>:</w:t>
      </w:r>
      <w:r>
        <w:tab/>
      </w:r>
      <w:r>
        <w:tab/>
      </w:r>
      <w:r w:rsidR="00445C90">
        <w:tab/>
      </w:r>
      <w:r>
        <w:t>Position of the disc measured.</w:t>
      </w:r>
    </w:p>
    <w:p w:rsidR="00AA7437" w:rsidRPr="00DA2F70" w:rsidRDefault="00AA7437" w:rsidP="00DA2F70">
      <w:pPr>
        <w:pStyle w:val="Prrafodelista"/>
        <w:numPr>
          <w:ilvl w:val="0"/>
          <w:numId w:val="11"/>
        </w:numPr>
      </w:pPr>
      <w:r>
        <w:rPr>
          <w:u w:val="single"/>
        </w:rPr>
        <w:t>Grain</w:t>
      </w:r>
      <w:r w:rsidRPr="00AA7437">
        <w:t>:</w:t>
      </w:r>
      <w:r>
        <w:tab/>
      </w:r>
      <w:r>
        <w:tab/>
      </w:r>
      <w:r w:rsidR="00445C90">
        <w:tab/>
      </w:r>
      <w:r>
        <w:t>Position of the grain measured.</w:t>
      </w:r>
    </w:p>
    <w:p w:rsidR="00D06452" w:rsidRPr="00DA2F70" w:rsidRDefault="00D06452" w:rsidP="00DA2F70">
      <w:pPr>
        <w:pStyle w:val="Prrafodelista"/>
        <w:numPr>
          <w:ilvl w:val="0"/>
          <w:numId w:val="11"/>
        </w:numPr>
      </w:pPr>
      <w:r w:rsidRPr="00DA2F70">
        <w:rPr>
          <w:u w:val="single"/>
        </w:rPr>
        <w:t>Recycling</w:t>
      </w:r>
      <w:r w:rsidR="00AA7437">
        <w:rPr>
          <w:u w:val="single"/>
        </w:rPr>
        <w:t xml:space="preserve"> (%)</w:t>
      </w:r>
      <w:r w:rsidR="00DA2F70">
        <w:t>:</w:t>
      </w:r>
      <w:r w:rsidR="00DA2F70">
        <w:tab/>
      </w:r>
      <w:r w:rsidR="00445C90">
        <w:tab/>
      </w:r>
      <w:r w:rsidR="00DA2F70">
        <w:t>Percentage</w:t>
      </w:r>
      <w:r w:rsidR="006D79CC" w:rsidRPr="00DA2F70">
        <w:t xml:space="preserve"> of recycling ratio</w:t>
      </w:r>
      <w:r w:rsidR="00BD74F8">
        <w:t>*</w:t>
      </w:r>
      <w:r w:rsidR="006D79CC" w:rsidRPr="00DA2F70">
        <w:t>.</w:t>
      </w:r>
    </w:p>
    <w:p w:rsidR="00D06452" w:rsidRPr="00DA2F70" w:rsidRDefault="00D06452" w:rsidP="00DA2F70">
      <w:pPr>
        <w:pStyle w:val="Prrafodelista"/>
        <w:numPr>
          <w:ilvl w:val="0"/>
          <w:numId w:val="11"/>
        </w:numPr>
      </w:pPr>
      <w:r w:rsidRPr="00DA2F70">
        <w:rPr>
          <w:rFonts w:ascii="Times New Roman" w:hAnsi="Times New Roman" w:cs="Times New Roman"/>
          <w:u w:val="single"/>
        </w:rPr>
        <w:t>δ</w:t>
      </w:r>
      <w:r w:rsidR="00166110" w:rsidRPr="00DA2F70">
        <w:rPr>
          <w:u w:val="single"/>
        </w:rPr>
        <w:t xml:space="preserve"> </w:t>
      </w:r>
      <w:r w:rsidRPr="00DA2F70">
        <w:rPr>
          <w:u w:val="single"/>
        </w:rPr>
        <w:t>Test Dose</w:t>
      </w:r>
      <w:r w:rsidR="00AA7437">
        <w:rPr>
          <w:u w:val="single"/>
        </w:rPr>
        <w:t xml:space="preserve"> (%)</w:t>
      </w:r>
      <w:r w:rsidR="00DA2F70">
        <w:t>:</w:t>
      </w:r>
      <w:r w:rsidR="00DA2F70">
        <w:tab/>
      </w:r>
      <w:r w:rsidR="00445C90">
        <w:tab/>
      </w:r>
      <w:r w:rsidR="00DA2F70">
        <w:t>Percentage</w:t>
      </w:r>
      <w:r w:rsidR="006D79CC" w:rsidRPr="00DA2F70">
        <w:t xml:space="preserve"> uncertainty in the test dose</w:t>
      </w:r>
      <w:r w:rsidR="00BD74F8">
        <w:t>*</w:t>
      </w:r>
      <w:r w:rsidR="006D79CC" w:rsidRPr="00DA2F70">
        <w:t>.</w:t>
      </w:r>
    </w:p>
    <w:p w:rsidR="00D06452" w:rsidRPr="00DA2F70" w:rsidRDefault="00D06452" w:rsidP="00DA2F70">
      <w:pPr>
        <w:pStyle w:val="Prrafodelista"/>
        <w:numPr>
          <w:ilvl w:val="0"/>
          <w:numId w:val="11"/>
        </w:numPr>
      </w:pPr>
      <w:r w:rsidRPr="00DA2F70">
        <w:rPr>
          <w:rFonts w:ascii="Times New Roman" w:hAnsi="Times New Roman" w:cs="Times New Roman"/>
          <w:u w:val="single"/>
        </w:rPr>
        <w:t>δ</w:t>
      </w:r>
      <w:r w:rsidR="00166110" w:rsidRPr="00DA2F70">
        <w:rPr>
          <w:u w:val="single"/>
        </w:rPr>
        <w:t xml:space="preserve"> </w:t>
      </w:r>
      <w:proofErr w:type="spellStart"/>
      <w:r w:rsidRPr="00DA2F70">
        <w:rPr>
          <w:u w:val="single"/>
        </w:rPr>
        <w:t>Palaeodose</w:t>
      </w:r>
      <w:proofErr w:type="spellEnd"/>
      <w:r w:rsidR="00AA7437">
        <w:rPr>
          <w:u w:val="single"/>
        </w:rPr>
        <w:t xml:space="preserve"> (%)</w:t>
      </w:r>
      <w:r w:rsidR="00DA2F70">
        <w:t>:</w:t>
      </w:r>
      <w:r w:rsidR="00DA2F70">
        <w:tab/>
      </w:r>
      <w:r w:rsidR="00445C90">
        <w:tab/>
      </w:r>
      <w:r w:rsidR="00DA2F70">
        <w:t>Percentage</w:t>
      </w:r>
      <w:r w:rsidR="006D79CC" w:rsidRPr="00DA2F70">
        <w:t xml:space="preserve"> uncertainty in the </w:t>
      </w:r>
      <w:proofErr w:type="spellStart"/>
      <w:r w:rsidR="006D79CC" w:rsidRPr="00DA2F70">
        <w:t>palaeodose</w:t>
      </w:r>
      <w:proofErr w:type="spellEnd"/>
      <w:r w:rsidR="00BD74F8">
        <w:t>*</w:t>
      </w:r>
      <w:r w:rsidR="006D79CC" w:rsidRPr="00DA2F70">
        <w:t>.</w:t>
      </w:r>
    </w:p>
    <w:p w:rsidR="00D06452" w:rsidRPr="00DA2F70" w:rsidRDefault="00D06452" w:rsidP="00445C90">
      <w:pPr>
        <w:pStyle w:val="Prrafodelista"/>
        <w:numPr>
          <w:ilvl w:val="0"/>
          <w:numId w:val="11"/>
        </w:numPr>
      </w:pPr>
      <w:r w:rsidRPr="00DA2F70">
        <w:rPr>
          <w:u w:val="single"/>
        </w:rPr>
        <w:t>Recuperation</w:t>
      </w:r>
      <w:r w:rsidR="00AA7437">
        <w:rPr>
          <w:u w:val="single"/>
        </w:rPr>
        <w:t xml:space="preserve"> (%)</w:t>
      </w:r>
      <w:r w:rsidR="00DA2F70">
        <w:t>:</w:t>
      </w:r>
      <w:r w:rsidR="00DA2F70">
        <w:tab/>
        <w:t>Percentage</w:t>
      </w:r>
      <w:r w:rsidR="006D79CC" w:rsidRPr="00DA2F70">
        <w:t xml:space="preserve"> of recuperation in the </w:t>
      </w:r>
      <w:r w:rsidR="00E256D1">
        <w:t>analysis performed with Analyst (% o</w:t>
      </w:r>
      <w:r w:rsidR="00445C90">
        <w:t xml:space="preserve">f </w:t>
      </w:r>
      <w:r w:rsidR="00E256D1">
        <w:t xml:space="preserve">Natural or Largest </w:t>
      </w:r>
      <w:proofErr w:type="gramStart"/>
      <w:r w:rsidR="00E256D1">
        <w:t>R)</w:t>
      </w:r>
      <w:r w:rsidR="00BD74F8">
        <w:t>*</w:t>
      </w:r>
      <w:proofErr w:type="gramEnd"/>
      <w:r w:rsidR="006D79CC" w:rsidRPr="00DA2F70">
        <w:t>.</w:t>
      </w:r>
    </w:p>
    <w:p w:rsidR="00D06452" w:rsidRPr="00DA2F70" w:rsidRDefault="00D06452" w:rsidP="00DA2F70">
      <w:pPr>
        <w:pStyle w:val="Prrafodelista"/>
        <w:numPr>
          <w:ilvl w:val="0"/>
          <w:numId w:val="11"/>
        </w:numPr>
      </w:pPr>
      <w:r w:rsidRPr="00DA2F70">
        <w:rPr>
          <w:u w:val="single"/>
        </w:rPr>
        <w:t>ED (s)</w:t>
      </w:r>
      <w:r w:rsidR="00DA2F70">
        <w:t>:</w:t>
      </w:r>
      <w:r w:rsidR="00DA2F70">
        <w:tab/>
      </w:r>
      <w:r w:rsidR="00DA2F70">
        <w:tab/>
      </w:r>
      <w:r w:rsidR="00445C90">
        <w:tab/>
      </w:r>
      <w:r w:rsidR="006D79CC" w:rsidRPr="00DA2F70">
        <w:t>Equivalent dose in seconds.</w:t>
      </w:r>
    </w:p>
    <w:p w:rsidR="00D06452" w:rsidRPr="00DA2F70" w:rsidRDefault="00D06452" w:rsidP="00DA2F70">
      <w:pPr>
        <w:pStyle w:val="Prrafodelista"/>
        <w:numPr>
          <w:ilvl w:val="0"/>
          <w:numId w:val="11"/>
        </w:numPr>
      </w:pPr>
      <w:r w:rsidRPr="00DA2F70">
        <w:rPr>
          <w:rFonts w:ascii="Times New Roman" w:hAnsi="Times New Roman" w:cs="Times New Roman"/>
          <w:u w:val="single"/>
        </w:rPr>
        <w:t>δ</w:t>
      </w:r>
      <w:r w:rsidR="00166110" w:rsidRPr="00DA2F70">
        <w:rPr>
          <w:u w:val="single"/>
        </w:rPr>
        <w:t xml:space="preserve"> </w:t>
      </w:r>
      <w:r w:rsidRPr="00DA2F70">
        <w:rPr>
          <w:u w:val="single"/>
        </w:rPr>
        <w:t>ED (s)</w:t>
      </w:r>
      <w:r w:rsidR="00DA2F70">
        <w:t>:</w:t>
      </w:r>
      <w:r w:rsidR="00DA2F70">
        <w:tab/>
      </w:r>
      <w:r w:rsidR="00DA2F70">
        <w:tab/>
      </w:r>
      <w:r w:rsidR="00445C90">
        <w:tab/>
      </w:r>
      <w:r w:rsidR="006D79CC" w:rsidRPr="00DA2F70">
        <w:t>Uncertainty of equivalent dose in seconds.</w:t>
      </w:r>
    </w:p>
    <w:p w:rsidR="00D06452" w:rsidRPr="00DA2F70" w:rsidRDefault="00D06452" w:rsidP="00DA2F70">
      <w:pPr>
        <w:pStyle w:val="Prrafodelista"/>
        <w:numPr>
          <w:ilvl w:val="0"/>
          <w:numId w:val="11"/>
        </w:numPr>
      </w:pPr>
      <w:r w:rsidRPr="00DA2F70">
        <w:rPr>
          <w:u w:val="single"/>
        </w:rPr>
        <w:t>ED (</w:t>
      </w:r>
      <w:proofErr w:type="spellStart"/>
      <w:r w:rsidRPr="00DA2F70">
        <w:rPr>
          <w:u w:val="single"/>
        </w:rPr>
        <w:t>Gy</w:t>
      </w:r>
      <w:proofErr w:type="spellEnd"/>
      <w:r w:rsidRPr="00DA2F70">
        <w:rPr>
          <w:u w:val="single"/>
        </w:rPr>
        <w:t>)</w:t>
      </w:r>
      <w:r w:rsidR="00DA2F70">
        <w:t>:</w:t>
      </w:r>
      <w:r w:rsidR="00DA2F70">
        <w:tab/>
      </w:r>
      <w:r w:rsidR="00445C90">
        <w:tab/>
      </w:r>
      <w:r w:rsidR="00445C90">
        <w:tab/>
      </w:r>
      <w:r w:rsidR="006D79CC" w:rsidRPr="00DA2F70">
        <w:t>Equivalent dose in Grays.</w:t>
      </w:r>
    </w:p>
    <w:p w:rsidR="00D06452" w:rsidRPr="00DA2F70" w:rsidRDefault="00D06452" w:rsidP="00DA2F70">
      <w:pPr>
        <w:pStyle w:val="Prrafodelista"/>
        <w:numPr>
          <w:ilvl w:val="0"/>
          <w:numId w:val="11"/>
        </w:numPr>
      </w:pPr>
      <w:r w:rsidRPr="00DA2F70">
        <w:rPr>
          <w:rFonts w:ascii="Times New Roman" w:hAnsi="Times New Roman" w:cs="Times New Roman"/>
          <w:u w:val="single"/>
        </w:rPr>
        <w:t>δ</w:t>
      </w:r>
      <w:r w:rsidR="00166110" w:rsidRPr="00DA2F70">
        <w:rPr>
          <w:u w:val="single"/>
        </w:rPr>
        <w:t xml:space="preserve"> </w:t>
      </w:r>
      <w:r w:rsidRPr="00DA2F70">
        <w:rPr>
          <w:u w:val="single"/>
        </w:rPr>
        <w:t>ED (</w:t>
      </w:r>
      <w:proofErr w:type="spellStart"/>
      <w:r w:rsidRPr="00DA2F70">
        <w:rPr>
          <w:u w:val="single"/>
        </w:rPr>
        <w:t>Gy</w:t>
      </w:r>
      <w:proofErr w:type="spellEnd"/>
      <w:r w:rsidRPr="00DA2F70">
        <w:rPr>
          <w:u w:val="single"/>
        </w:rPr>
        <w:t>)</w:t>
      </w:r>
      <w:r w:rsidR="00DA2F70">
        <w:t>:</w:t>
      </w:r>
      <w:r w:rsidR="00DA2F70">
        <w:tab/>
      </w:r>
      <w:r w:rsidR="00445C90">
        <w:tab/>
      </w:r>
      <w:r w:rsidR="006D79CC" w:rsidRPr="00DA2F70">
        <w:t>Uncertainty of equivalent dose in Grays.</w:t>
      </w:r>
    </w:p>
    <w:p w:rsidR="009E5DE4" w:rsidRDefault="00BD74F8" w:rsidP="00C0364C">
      <w:pPr>
        <w:jc w:val="both"/>
        <w:rPr>
          <w:rFonts w:asciiTheme="majorHAnsi" w:hAnsiTheme="majorHAnsi"/>
          <w:sz w:val="18"/>
          <w:szCs w:val="18"/>
        </w:rPr>
      </w:pPr>
      <w:r>
        <w:rPr>
          <w:rFonts w:asciiTheme="majorHAnsi" w:hAnsiTheme="majorHAnsi"/>
          <w:sz w:val="18"/>
          <w:szCs w:val="18"/>
        </w:rPr>
        <w:t>*</w:t>
      </w:r>
      <w:r w:rsidR="009E5DE4" w:rsidRPr="002364F6">
        <w:rPr>
          <w:rFonts w:asciiTheme="majorHAnsi" w:hAnsiTheme="majorHAnsi"/>
          <w:sz w:val="18"/>
          <w:szCs w:val="18"/>
        </w:rPr>
        <w:t>For a</w:t>
      </w:r>
      <w:r w:rsidR="009D5863">
        <w:rPr>
          <w:rFonts w:asciiTheme="majorHAnsi" w:hAnsiTheme="majorHAnsi"/>
          <w:sz w:val="18"/>
          <w:szCs w:val="18"/>
        </w:rPr>
        <w:t xml:space="preserve"> more</w:t>
      </w:r>
      <w:r w:rsidR="009E5DE4" w:rsidRPr="002364F6">
        <w:rPr>
          <w:rFonts w:asciiTheme="majorHAnsi" w:hAnsiTheme="majorHAnsi"/>
          <w:sz w:val="18"/>
          <w:szCs w:val="18"/>
        </w:rPr>
        <w:t xml:space="preserve"> detailed explanation </w:t>
      </w:r>
      <w:r w:rsidR="009D5863">
        <w:rPr>
          <w:rFonts w:asciiTheme="majorHAnsi" w:hAnsiTheme="majorHAnsi"/>
          <w:sz w:val="18"/>
          <w:szCs w:val="18"/>
        </w:rPr>
        <w:t>of</w:t>
      </w:r>
      <w:r w:rsidR="009D5863" w:rsidRPr="002364F6">
        <w:rPr>
          <w:rFonts w:asciiTheme="majorHAnsi" w:hAnsiTheme="majorHAnsi"/>
          <w:sz w:val="18"/>
          <w:szCs w:val="18"/>
        </w:rPr>
        <w:t xml:space="preserve"> </w:t>
      </w:r>
      <w:r w:rsidR="009E5DE4" w:rsidRPr="002364F6">
        <w:rPr>
          <w:rFonts w:asciiTheme="majorHAnsi" w:hAnsiTheme="majorHAnsi"/>
          <w:sz w:val="18"/>
          <w:szCs w:val="18"/>
        </w:rPr>
        <w:t>these parameter</w:t>
      </w:r>
      <w:r w:rsidR="009D5863">
        <w:rPr>
          <w:rFonts w:asciiTheme="majorHAnsi" w:hAnsiTheme="majorHAnsi"/>
          <w:sz w:val="18"/>
          <w:szCs w:val="18"/>
        </w:rPr>
        <w:t>s,</w:t>
      </w:r>
      <w:r w:rsidR="009E5DE4" w:rsidRPr="002364F6">
        <w:rPr>
          <w:rFonts w:asciiTheme="majorHAnsi" w:hAnsiTheme="majorHAnsi"/>
          <w:sz w:val="18"/>
          <w:szCs w:val="18"/>
        </w:rPr>
        <w:t xml:space="preserve"> see Analyst manual v.4.57</w:t>
      </w:r>
      <w:r w:rsidR="00166110" w:rsidRPr="002364F6">
        <w:rPr>
          <w:rFonts w:asciiTheme="majorHAnsi" w:hAnsiTheme="majorHAnsi"/>
          <w:sz w:val="18"/>
          <w:szCs w:val="18"/>
        </w:rPr>
        <w:t xml:space="preserve"> (</w:t>
      </w:r>
      <w:r w:rsidR="00985E13">
        <w:rPr>
          <w:rFonts w:asciiTheme="majorHAnsi" w:hAnsiTheme="majorHAnsi"/>
          <w:sz w:val="18"/>
          <w:szCs w:val="18"/>
        </w:rPr>
        <w:t>Duller</w:t>
      </w:r>
      <w:r w:rsidR="00902E83">
        <w:rPr>
          <w:rFonts w:asciiTheme="majorHAnsi" w:hAnsiTheme="majorHAnsi"/>
          <w:sz w:val="18"/>
          <w:szCs w:val="18"/>
        </w:rPr>
        <w:t>,</w:t>
      </w:r>
      <w:r w:rsidR="00985E13">
        <w:rPr>
          <w:rFonts w:asciiTheme="majorHAnsi" w:hAnsiTheme="majorHAnsi"/>
          <w:sz w:val="18"/>
          <w:szCs w:val="18"/>
        </w:rPr>
        <w:t xml:space="preserve"> 2018</w:t>
      </w:r>
      <w:r w:rsidR="00902E83">
        <w:rPr>
          <w:rFonts w:asciiTheme="majorHAnsi" w:hAnsiTheme="majorHAnsi"/>
          <w:sz w:val="18"/>
          <w:szCs w:val="18"/>
        </w:rPr>
        <w:t>;</w:t>
      </w:r>
      <w:r w:rsidR="00985E13">
        <w:rPr>
          <w:rFonts w:asciiTheme="majorHAnsi" w:hAnsiTheme="majorHAnsi"/>
          <w:sz w:val="18"/>
          <w:szCs w:val="18"/>
        </w:rPr>
        <w:t xml:space="preserve"> </w:t>
      </w:r>
      <w:r w:rsidR="00166110" w:rsidRPr="002364F6">
        <w:rPr>
          <w:rFonts w:asciiTheme="majorHAnsi" w:hAnsiTheme="majorHAnsi"/>
          <w:sz w:val="18"/>
          <w:szCs w:val="18"/>
        </w:rPr>
        <w:t>p. 49)</w:t>
      </w:r>
      <w:r w:rsidR="009E5DE4" w:rsidRPr="002364F6">
        <w:rPr>
          <w:rFonts w:asciiTheme="majorHAnsi" w:hAnsiTheme="majorHAnsi"/>
          <w:sz w:val="18"/>
          <w:szCs w:val="18"/>
        </w:rPr>
        <w:t>.</w:t>
      </w:r>
    </w:p>
    <w:p w:rsidR="00246AF2" w:rsidRPr="002364F6" w:rsidRDefault="006D79CC" w:rsidP="00C0364C">
      <w:pPr>
        <w:jc w:val="both"/>
        <w:rPr>
          <w:rFonts w:asciiTheme="majorHAnsi" w:hAnsiTheme="majorHAnsi"/>
          <w:sz w:val="18"/>
          <w:szCs w:val="18"/>
        </w:rPr>
      </w:pPr>
      <w:r w:rsidRPr="002364F6">
        <w:rPr>
          <w:rFonts w:asciiTheme="majorHAnsi" w:hAnsiTheme="majorHAnsi"/>
          <w:sz w:val="18"/>
          <w:szCs w:val="18"/>
        </w:rPr>
        <w:lastRenderedPageBreak/>
        <w:t xml:space="preserve">All this information </w:t>
      </w:r>
      <w:r w:rsidR="00EF27BC" w:rsidRPr="002364F6">
        <w:rPr>
          <w:rFonts w:asciiTheme="majorHAnsi" w:hAnsiTheme="majorHAnsi"/>
          <w:sz w:val="18"/>
          <w:szCs w:val="18"/>
        </w:rPr>
        <w:t>is useful</w:t>
      </w:r>
      <w:r w:rsidRPr="002364F6">
        <w:rPr>
          <w:rFonts w:asciiTheme="majorHAnsi" w:hAnsiTheme="majorHAnsi"/>
          <w:sz w:val="18"/>
          <w:szCs w:val="18"/>
        </w:rPr>
        <w:t xml:space="preserve"> </w:t>
      </w:r>
      <w:r w:rsidR="00166110" w:rsidRPr="002364F6">
        <w:rPr>
          <w:rFonts w:asciiTheme="majorHAnsi" w:hAnsiTheme="majorHAnsi"/>
          <w:sz w:val="18"/>
          <w:szCs w:val="18"/>
        </w:rPr>
        <w:t xml:space="preserve">for the user </w:t>
      </w:r>
      <w:r w:rsidR="00EF27BC" w:rsidRPr="002364F6">
        <w:rPr>
          <w:rFonts w:asciiTheme="majorHAnsi" w:hAnsiTheme="majorHAnsi"/>
          <w:sz w:val="18"/>
          <w:szCs w:val="18"/>
        </w:rPr>
        <w:t>to decide</w:t>
      </w:r>
      <w:r w:rsidRPr="002364F6">
        <w:rPr>
          <w:rFonts w:asciiTheme="majorHAnsi" w:hAnsiTheme="majorHAnsi"/>
          <w:sz w:val="18"/>
          <w:szCs w:val="18"/>
        </w:rPr>
        <w:t xml:space="preserve"> </w:t>
      </w:r>
      <w:r w:rsidR="00246AF2" w:rsidRPr="002364F6">
        <w:rPr>
          <w:rFonts w:asciiTheme="majorHAnsi" w:hAnsiTheme="majorHAnsi"/>
          <w:sz w:val="18"/>
          <w:szCs w:val="18"/>
        </w:rPr>
        <w:t>which</w:t>
      </w:r>
      <w:r w:rsidR="00EF27BC" w:rsidRPr="002364F6">
        <w:rPr>
          <w:rFonts w:asciiTheme="majorHAnsi" w:hAnsiTheme="majorHAnsi"/>
          <w:sz w:val="18"/>
          <w:szCs w:val="18"/>
        </w:rPr>
        <w:t xml:space="preserve"> </w:t>
      </w:r>
      <w:r w:rsidRPr="002364F6">
        <w:rPr>
          <w:rFonts w:asciiTheme="majorHAnsi" w:hAnsiTheme="majorHAnsi"/>
          <w:sz w:val="18"/>
          <w:szCs w:val="18"/>
        </w:rPr>
        <w:t xml:space="preserve">data </w:t>
      </w:r>
      <w:r w:rsidR="00EF27BC" w:rsidRPr="002364F6">
        <w:rPr>
          <w:rFonts w:asciiTheme="majorHAnsi" w:hAnsiTheme="majorHAnsi"/>
          <w:sz w:val="18"/>
          <w:szCs w:val="18"/>
        </w:rPr>
        <w:t>will be treated by the program</w:t>
      </w:r>
      <w:r w:rsidRPr="002364F6">
        <w:rPr>
          <w:rFonts w:asciiTheme="majorHAnsi" w:hAnsiTheme="majorHAnsi"/>
          <w:sz w:val="18"/>
          <w:szCs w:val="18"/>
        </w:rPr>
        <w:t xml:space="preserve">. Only the data highlighted </w:t>
      </w:r>
      <w:r w:rsidR="00EF27BC" w:rsidRPr="002364F6">
        <w:rPr>
          <w:rFonts w:asciiTheme="majorHAnsi" w:hAnsiTheme="majorHAnsi"/>
          <w:sz w:val="18"/>
          <w:szCs w:val="18"/>
        </w:rPr>
        <w:t xml:space="preserve">(in blue) </w:t>
      </w:r>
      <w:r w:rsidRPr="002364F6">
        <w:rPr>
          <w:rFonts w:asciiTheme="majorHAnsi" w:hAnsiTheme="majorHAnsi"/>
          <w:sz w:val="18"/>
          <w:szCs w:val="18"/>
        </w:rPr>
        <w:t xml:space="preserve">will be </w:t>
      </w:r>
      <w:proofErr w:type="gramStart"/>
      <w:r w:rsidRPr="002364F6">
        <w:rPr>
          <w:rFonts w:asciiTheme="majorHAnsi" w:hAnsiTheme="majorHAnsi"/>
          <w:sz w:val="18"/>
          <w:szCs w:val="18"/>
        </w:rPr>
        <w:t>tak</w:t>
      </w:r>
      <w:r w:rsidR="009D5863">
        <w:rPr>
          <w:rFonts w:asciiTheme="majorHAnsi" w:hAnsiTheme="majorHAnsi"/>
          <w:sz w:val="18"/>
          <w:szCs w:val="18"/>
        </w:rPr>
        <w:t>en</w:t>
      </w:r>
      <w:r w:rsidRPr="002364F6">
        <w:rPr>
          <w:rFonts w:asciiTheme="majorHAnsi" w:hAnsiTheme="majorHAnsi"/>
          <w:sz w:val="18"/>
          <w:szCs w:val="18"/>
        </w:rPr>
        <w:t xml:space="preserve"> into account</w:t>
      </w:r>
      <w:proofErr w:type="gramEnd"/>
      <w:r w:rsidRPr="002364F6">
        <w:rPr>
          <w:rFonts w:asciiTheme="majorHAnsi" w:hAnsiTheme="majorHAnsi"/>
          <w:sz w:val="18"/>
          <w:szCs w:val="18"/>
        </w:rPr>
        <w:t xml:space="preserve"> for the calculation. To choose or remove a data from th</w:t>
      </w:r>
      <w:r w:rsidR="00246AF2" w:rsidRPr="002364F6">
        <w:rPr>
          <w:rFonts w:asciiTheme="majorHAnsi" w:hAnsiTheme="majorHAnsi"/>
          <w:sz w:val="18"/>
          <w:szCs w:val="18"/>
        </w:rPr>
        <w:t>e table</w:t>
      </w:r>
      <w:r w:rsidR="009D5863">
        <w:rPr>
          <w:rFonts w:asciiTheme="majorHAnsi" w:hAnsiTheme="majorHAnsi"/>
          <w:sz w:val="18"/>
          <w:szCs w:val="18"/>
        </w:rPr>
        <w:t>,</w:t>
      </w:r>
      <w:r w:rsidR="00246AF2" w:rsidRPr="002364F6">
        <w:rPr>
          <w:rFonts w:asciiTheme="majorHAnsi" w:hAnsiTheme="majorHAnsi"/>
          <w:sz w:val="18"/>
          <w:szCs w:val="18"/>
        </w:rPr>
        <w:t xml:space="preserve"> just click on the data. </w:t>
      </w:r>
      <w:r w:rsidR="00813588" w:rsidRPr="002364F6">
        <w:rPr>
          <w:rFonts w:asciiTheme="majorHAnsi" w:hAnsiTheme="majorHAnsi"/>
          <w:sz w:val="18"/>
          <w:szCs w:val="18"/>
        </w:rPr>
        <w:t>Every tim</w:t>
      </w:r>
      <w:r w:rsidR="00813588" w:rsidRPr="002364F6">
        <w:rPr>
          <w:rFonts w:asciiTheme="majorHAnsi" w:hAnsiTheme="majorHAnsi" w:hint="eastAsia"/>
          <w:sz w:val="18"/>
          <w:szCs w:val="18"/>
        </w:rPr>
        <w:t>e</w:t>
      </w:r>
      <w:r w:rsidR="00813588">
        <w:rPr>
          <w:rFonts w:asciiTheme="majorHAnsi" w:hAnsiTheme="majorHAnsi"/>
          <w:sz w:val="18"/>
          <w:szCs w:val="18"/>
        </w:rPr>
        <w:t xml:space="preserve"> the user changes</w:t>
      </w:r>
      <w:r w:rsidR="00246AF2" w:rsidRPr="002364F6">
        <w:rPr>
          <w:rFonts w:asciiTheme="majorHAnsi" w:hAnsiTheme="majorHAnsi"/>
          <w:sz w:val="18"/>
          <w:szCs w:val="18"/>
        </w:rPr>
        <w:t xml:space="preserve"> the data table (select or unselect data or a </w:t>
      </w:r>
      <w:r w:rsidR="00DA2F70">
        <w:rPr>
          <w:rFonts w:asciiTheme="majorHAnsi" w:hAnsiTheme="majorHAnsi"/>
          <w:sz w:val="18"/>
          <w:szCs w:val="18"/>
        </w:rPr>
        <w:t xml:space="preserve">new </w:t>
      </w:r>
      <w:r w:rsidR="00246AF2" w:rsidRPr="002364F6">
        <w:rPr>
          <w:rFonts w:asciiTheme="majorHAnsi" w:hAnsiTheme="majorHAnsi"/>
          <w:sz w:val="18"/>
          <w:szCs w:val="18"/>
        </w:rPr>
        <w:t>data file is loaded) it is necessary to press</w:t>
      </w:r>
      <w:r w:rsidR="009D5863">
        <w:rPr>
          <w:rFonts w:asciiTheme="majorHAnsi" w:hAnsiTheme="majorHAnsi"/>
          <w:sz w:val="18"/>
          <w:szCs w:val="18"/>
        </w:rPr>
        <w:t xml:space="preserve"> the</w:t>
      </w:r>
      <w:r w:rsidR="00246AF2" w:rsidRPr="002364F6">
        <w:rPr>
          <w:rFonts w:asciiTheme="majorHAnsi" w:hAnsiTheme="majorHAnsi"/>
          <w:sz w:val="18"/>
          <w:szCs w:val="18"/>
        </w:rPr>
        <w:t xml:space="preserve"> </w:t>
      </w:r>
      <w:r w:rsidR="008244B9" w:rsidRPr="008244B9">
        <w:rPr>
          <w:rFonts w:ascii="Arial" w:hAnsi="Arial" w:cs="Arial"/>
          <w:sz w:val="18"/>
          <w:szCs w:val="18"/>
          <w:highlight w:val="lightGray"/>
        </w:rPr>
        <w:t>Re-Calculate!!!</w:t>
      </w:r>
      <w:r w:rsidR="008244B9" w:rsidRPr="002364F6">
        <w:rPr>
          <w:rFonts w:asciiTheme="majorHAnsi" w:hAnsiTheme="majorHAnsi"/>
          <w:sz w:val="18"/>
          <w:szCs w:val="18"/>
        </w:rPr>
        <w:t xml:space="preserve"> </w:t>
      </w:r>
      <w:r w:rsidR="00246AF2" w:rsidRPr="002364F6">
        <w:rPr>
          <w:rFonts w:asciiTheme="majorHAnsi" w:hAnsiTheme="majorHAnsi"/>
          <w:sz w:val="18"/>
          <w:szCs w:val="18"/>
        </w:rPr>
        <w:t>button (see below).</w:t>
      </w:r>
      <w:r w:rsidR="00AA7437" w:rsidRPr="00AA7437">
        <w:rPr>
          <w:rFonts w:asciiTheme="majorHAnsi" w:hAnsiTheme="majorHAnsi"/>
          <w:sz w:val="18"/>
          <w:szCs w:val="18"/>
        </w:rPr>
        <w:t xml:space="preserve"> </w:t>
      </w:r>
      <w:r w:rsidR="00AA7437" w:rsidRPr="002364F6">
        <w:rPr>
          <w:rFonts w:asciiTheme="majorHAnsi" w:hAnsiTheme="majorHAnsi"/>
          <w:sz w:val="18"/>
          <w:szCs w:val="18"/>
        </w:rPr>
        <w:t>If not, the results show</w:t>
      </w:r>
      <w:r w:rsidR="009D5863">
        <w:rPr>
          <w:rFonts w:asciiTheme="majorHAnsi" w:hAnsiTheme="majorHAnsi"/>
          <w:sz w:val="18"/>
          <w:szCs w:val="18"/>
        </w:rPr>
        <w:t>n</w:t>
      </w:r>
      <w:r w:rsidR="00AA7437" w:rsidRPr="002364F6">
        <w:rPr>
          <w:rFonts w:asciiTheme="majorHAnsi" w:hAnsiTheme="majorHAnsi"/>
          <w:sz w:val="18"/>
          <w:szCs w:val="18"/>
        </w:rPr>
        <w:t xml:space="preserve"> will correspond to the previous</w:t>
      </w:r>
      <w:r w:rsidR="009D5863">
        <w:rPr>
          <w:rFonts w:asciiTheme="majorHAnsi" w:hAnsiTheme="majorHAnsi"/>
          <w:sz w:val="18"/>
          <w:szCs w:val="18"/>
        </w:rPr>
        <w:t>ly</w:t>
      </w:r>
      <w:r w:rsidR="00AA7437" w:rsidRPr="002364F6">
        <w:rPr>
          <w:rFonts w:asciiTheme="majorHAnsi" w:hAnsiTheme="majorHAnsi"/>
          <w:sz w:val="18"/>
          <w:szCs w:val="18"/>
        </w:rPr>
        <w:t xml:space="preserve"> selected data.</w:t>
      </w:r>
    </w:p>
    <w:p w:rsidR="008244B9" w:rsidRPr="002364F6" w:rsidRDefault="008244B9" w:rsidP="00C0364C">
      <w:pPr>
        <w:jc w:val="both"/>
        <w:rPr>
          <w:rFonts w:asciiTheme="majorHAnsi" w:hAnsiTheme="majorHAnsi"/>
          <w:sz w:val="18"/>
          <w:szCs w:val="18"/>
        </w:rPr>
      </w:pPr>
      <w:r>
        <w:rPr>
          <w:rFonts w:asciiTheme="majorHAnsi" w:hAnsiTheme="majorHAnsi"/>
          <w:noProof/>
          <w:sz w:val="18"/>
          <w:szCs w:val="18"/>
          <w:lang w:val="es-ES" w:eastAsia="zh-TW"/>
        </w:rPr>
        <w:drawing>
          <wp:anchor distT="0" distB="0" distL="114300" distR="114300" simplePos="0" relativeHeight="251664384" behindDoc="0" locked="0" layoutInCell="1" allowOverlap="1">
            <wp:simplePos x="0" y="0"/>
            <wp:positionH relativeFrom="column">
              <wp:posOffset>690245</wp:posOffset>
            </wp:positionH>
            <wp:positionV relativeFrom="paragraph">
              <wp:posOffset>133985</wp:posOffset>
            </wp:positionV>
            <wp:extent cx="1126490" cy="367665"/>
            <wp:effectExtent l="19050" t="0" r="0" b="0"/>
            <wp:wrapThrough wrapText="bothSides">
              <wp:wrapPolygon edited="0">
                <wp:start x="-365" y="0"/>
                <wp:lineTo x="-365" y="20145"/>
                <wp:lineTo x="21551" y="20145"/>
                <wp:lineTo x="21551" y="0"/>
                <wp:lineTo x="-365"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52520" r="10353" b="41091"/>
                    <a:stretch>
                      <a:fillRect/>
                    </a:stretch>
                  </pic:blipFill>
                  <pic:spPr bwMode="auto">
                    <a:xfrm>
                      <a:off x="0" y="0"/>
                      <a:ext cx="1126490" cy="367665"/>
                    </a:xfrm>
                    <a:prstGeom prst="rect">
                      <a:avLst/>
                    </a:prstGeom>
                    <a:noFill/>
                    <a:ln w="9525">
                      <a:noFill/>
                      <a:miter lim="800000"/>
                      <a:headEnd/>
                      <a:tailEnd/>
                    </a:ln>
                  </pic:spPr>
                </pic:pic>
              </a:graphicData>
            </a:graphic>
          </wp:anchor>
        </w:drawing>
      </w:r>
    </w:p>
    <w:p w:rsidR="008244B9" w:rsidRPr="00DA2F70" w:rsidRDefault="004737B0" w:rsidP="008244B9">
      <w:pPr>
        <w:rPr>
          <w:rFonts w:ascii="Arial" w:hAnsi="Arial" w:cs="Arial"/>
          <w:sz w:val="18"/>
          <w:szCs w:val="18"/>
          <w:lang w:val="en-US"/>
        </w:rPr>
      </w:pPr>
      <w:r w:rsidRPr="002364F6">
        <w:rPr>
          <w:rFonts w:asciiTheme="majorHAnsi" w:hAnsiTheme="majorHAnsi"/>
          <w:sz w:val="18"/>
          <w:szCs w:val="18"/>
        </w:rPr>
        <w:t xml:space="preserve"> </w:t>
      </w:r>
      <w:r w:rsidR="008244B9" w:rsidRPr="008244B9">
        <w:rPr>
          <w:rFonts w:ascii="Arial" w:hAnsi="Arial" w:cs="Arial"/>
          <w:sz w:val="18"/>
          <w:szCs w:val="18"/>
          <w:highlight w:val="lightGray"/>
          <w:lang w:val="en-US"/>
        </w:rPr>
        <w:t>Select all</w:t>
      </w:r>
    </w:p>
    <w:p w:rsidR="004737B0" w:rsidRPr="002364F6" w:rsidRDefault="00246AF2" w:rsidP="00C0364C">
      <w:pPr>
        <w:jc w:val="both"/>
        <w:rPr>
          <w:rFonts w:asciiTheme="majorHAnsi" w:hAnsiTheme="majorHAnsi"/>
          <w:sz w:val="18"/>
          <w:szCs w:val="18"/>
        </w:rPr>
      </w:pPr>
      <w:r w:rsidRPr="002364F6">
        <w:rPr>
          <w:rFonts w:asciiTheme="majorHAnsi" w:hAnsiTheme="majorHAnsi"/>
          <w:sz w:val="18"/>
          <w:szCs w:val="18"/>
        </w:rPr>
        <w:t>Select</w:t>
      </w:r>
      <w:r w:rsidR="004737B0" w:rsidRPr="002364F6">
        <w:rPr>
          <w:rFonts w:asciiTheme="majorHAnsi" w:hAnsiTheme="majorHAnsi"/>
          <w:sz w:val="18"/>
          <w:szCs w:val="18"/>
        </w:rPr>
        <w:t xml:space="preserve"> </w:t>
      </w:r>
      <w:r w:rsidR="00CD6F03" w:rsidRPr="002364F6">
        <w:rPr>
          <w:rFonts w:asciiTheme="majorHAnsi" w:hAnsiTheme="majorHAnsi"/>
          <w:sz w:val="18"/>
          <w:szCs w:val="18"/>
        </w:rPr>
        <w:t>a</w:t>
      </w:r>
      <w:r w:rsidR="004737B0" w:rsidRPr="002364F6">
        <w:rPr>
          <w:rFonts w:asciiTheme="majorHAnsi" w:hAnsiTheme="majorHAnsi"/>
          <w:sz w:val="18"/>
          <w:szCs w:val="18"/>
        </w:rPr>
        <w:t>ll the data showed in the table.</w:t>
      </w:r>
      <w:r w:rsidRPr="002364F6">
        <w:rPr>
          <w:rFonts w:asciiTheme="majorHAnsi" w:hAnsiTheme="majorHAnsi"/>
          <w:sz w:val="18"/>
          <w:szCs w:val="18"/>
        </w:rPr>
        <w:t xml:space="preserve"> To perform the </w:t>
      </w:r>
      <w:proofErr w:type="gramStart"/>
      <w:r w:rsidRPr="002364F6">
        <w:rPr>
          <w:rFonts w:asciiTheme="majorHAnsi" w:hAnsiTheme="majorHAnsi"/>
          <w:sz w:val="18"/>
          <w:szCs w:val="18"/>
        </w:rPr>
        <w:t>calculations</w:t>
      </w:r>
      <w:proofErr w:type="gramEnd"/>
      <w:r w:rsidR="00CD6F03" w:rsidRPr="002364F6">
        <w:rPr>
          <w:rFonts w:asciiTheme="majorHAnsi" w:hAnsiTheme="majorHAnsi"/>
          <w:sz w:val="18"/>
          <w:szCs w:val="18"/>
        </w:rPr>
        <w:t xml:space="preserve"> it is necessary to press</w:t>
      </w:r>
      <w:r w:rsidR="009D5863">
        <w:rPr>
          <w:rFonts w:asciiTheme="majorHAnsi" w:hAnsiTheme="majorHAnsi"/>
          <w:sz w:val="18"/>
          <w:szCs w:val="18"/>
        </w:rPr>
        <w:t xml:space="preserve"> the</w:t>
      </w:r>
      <w:r w:rsidR="00CD6F03" w:rsidRPr="002364F6">
        <w:rPr>
          <w:rFonts w:asciiTheme="majorHAnsi" w:hAnsiTheme="majorHAnsi"/>
          <w:sz w:val="18"/>
          <w:szCs w:val="18"/>
        </w:rPr>
        <w:t xml:space="preserve"> </w:t>
      </w:r>
      <w:r w:rsidR="008244B9" w:rsidRPr="008244B9">
        <w:rPr>
          <w:rFonts w:ascii="Arial" w:hAnsi="Arial" w:cs="Arial"/>
          <w:sz w:val="18"/>
          <w:szCs w:val="18"/>
          <w:highlight w:val="lightGray"/>
        </w:rPr>
        <w:t>Re-Calculate!!!</w:t>
      </w:r>
      <w:r w:rsidR="008244B9" w:rsidRPr="002364F6">
        <w:rPr>
          <w:rFonts w:asciiTheme="majorHAnsi" w:hAnsiTheme="majorHAnsi"/>
          <w:sz w:val="18"/>
          <w:szCs w:val="18"/>
        </w:rPr>
        <w:t xml:space="preserve"> </w:t>
      </w:r>
      <w:r w:rsidR="00CD6F03" w:rsidRPr="002364F6">
        <w:rPr>
          <w:rFonts w:asciiTheme="majorHAnsi" w:hAnsiTheme="majorHAnsi"/>
          <w:sz w:val="18"/>
          <w:szCs w:val="18"/>
        </w:rPr>
        <w:t>button.</w:t>
      </w:r>
    </w:p>
    <w:p w:rsidR="00E46460" w:rsidRDefault="008244B9" w:rsidP="00C0364C">
      <w:pPr>
        <w:jc w:val="both"/>
        <w:rPr>
          <w:rFonts w:asciiTheme="majorHAnsi" w:hAnsiTheme="majorHAnsi"/>
          <w:sz w:val="18"/>
          <w:szCs w:val="18"/>
        </w:rPr>
      </w:pPr>
      <w:r>
        <w:rPr>
          <w:rFonts w:asciiTheme="majorHAnsi" w:hAnsiTheme="majorHAnsi"/>
          <w:noProof/>
          <w:sz w:val="18"/>
          <w:szCs w:val="18"/>
          <w:lang w:val="es-ES" w:eastAsia="zh-TW"/>
        </w:rPr>
        <w:drawing>
          <wp:anchor distT="0" distB="0" distL="114300" distR="114300" simplePos="0" relativeHeight="251665408" behindDoc="0" locked="0" layoutInCell="1" allowOverlap="1">
            <wp:simplePos x="0" y="0"/>
            <wp:positionH relativeFrom="column">
              <wp:posOffset>922020</wp:posOffset>
            </wp:positionH>
            <wp:positionV relativeFrom="paragraph">
              <wp:posOffset>160655</wp:posOffset>
            </wp:positionV>
            <wp:extent cx="1126490" cy="356235"/>
            <wp:effectExtent l="19050" t="0" r="0" b="0"/>
            <wp:wrapThrough wrapText="bothSides">
              <wp:wrapPolygon edited="0">
                <wp:start x="-365" y="0"/>
                <wp:lineTo x="-365" y="20791"/>
                <wp:lineTo x="21551" y="20791"/>
                <wp:lineTo x="21551" y="0"/>
                <wp:lineTo x="-365" y="0"/>
              </wp:wrapPolygon>
            </wp:wrapThrough>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78706" t="62000" r="10353" b="31817"/>
                    <a:stretch>
                      <a:fillRect/>
                    </a:stretch>
                  </pic:blipFill>
                  <pic:spPr bwMode="auto">
                    <a:xfrm>
                      <a:off x="0" y="0"/>
                      <a:ext cx="1126490" cy="356235"/>
                    </a:xfrm>
                    <a:prstGeom prst="rect">
                      <a:avLst/>
                    </a:prstGeom>
                    <a:noFill/>
                    <a:ln w="9525">
                      <a:noFill/>
                      <a:miter lim="800000"/>
                      <a:headEnd/>
                      <a:tailEnd/>
                    </a:ln>
                  </pic:spPr>
                </pic:pic>
              </a:graphicData>
            </a:graphic>
          </wp:anchor>
        </w:drawing>
      </w:r>
    </w:p>
    <w:p w:rsidR="008244B9" w:rsidRPr="002364F6" w:rsidRDefault="008244B9" w:rsidP="00C0364C">
      <w:pPr>
        <w:jc w:val="both"/>
        <w:rPr>
          <w:rFonts w:asciiTheme="majorHAnsi" w:hAnsiTheme="majorHAnsi"/>
          <w:sz w:val="18"/>
          <w:szCs w:val="18"/>
        </w:rPr>
      </w:pPr>
      <w:r w:rsidRPr="008244B9">
        <w:rPr>
          <w:rFonts w:ascii="Arial" w:hAnsi="Arial" w:cs="Arial"/>
          <w:sz w:val="18"/>
          <w:szCs w:val="18"/>
          <w:highlight w:val="lightGray"/>
        </w:rPr>
        <w:t>Re-Calculate!!!</w:t>
      </w:r>
    </w:p>
    <w:p w:rsidR="00E46460" w:rsidRDefault="00813588" w:rsidP="00C0364C">
      <w:pPr>
        <w:jc w:val="both"/>
        <w:rPr>
          <w:rFonts w:asciiTheme="majorHAnsi" w:hAnsiTheme="majorHAnsi"/>
          <w:sz w:val="18"/>
          <w:szCs w:val="18"/>
        </w:rPr>
      </w:pPr>
      <w:r>
        <w:rPr>
          <w:rFonts w:asciiTheme="majorHAnsi" w:hAnsiTheme="majorHAnsi"/>
          <w:sz w:val="18"/>
          <w:szCs w:val="18"/>
        </w:rPr>
        <w:t>This button m</w:t>
      </w:r>
      <w:r w:rsidR="00246AF2" w:rsidRPr="002364F6">
        <w:rPr>
          <w:rFonts w:asciiTheme="majorHAnsi" w:hAnsiTheme="majorHAnsi"/>
          <w:sz w:val="18"/>
          <w:szCs w:val="18"/>
        </w:rPr>
        <w:t>ake</w:t>
      </w:r>
      <w:r>
        <w:rPr>
          <w:rFonts w:asciiTheme="majorHAnsi" w:hAnsiTheme="majorHAnsi"/>
          <w:sz w:val="18"/>
          <w:szCs w:val="18"/>
        </w:rPr>
        <w:t>s</w:t>
      </w:r>
      <w:r w:rsidR="00E46460" w:rsidRPr="002364F6">
        <w:rPr>
          <w:rFonts w:asciiTheme="majorHAnsi" w:hAnsiTheme="majorHAnsi"/>
          <w:sz w:val="18"/>
          <w:szCs w:val="18"/>
        </w:rPr>
        <w:t xml:space="preserve"> the </w:t>
      </w:r>
      <w:r w:rsidR="008244B9">
        <w:rPr>
          <w:rFonts w:asciiTheme="majorHAnsi" w:hAnsiTheme="majorHAnsi"/>
          <w:sz w:val="18"/>
          <w:szCs w:val="18"/>
        </w:rPr>
        <w:t xml:space="preserve">pertinent </w:t>
      </w:r>
      <w:r w:rsidR="00E46460" w:rsidRPr="002364F6">
        <w:rPr>
          <w:rFonts w:asciiTheme="majorHAnsi" w:hAnsiTheme="majorHAnsi"/>
          <w:sz w:val="18"/>
          <w:szCs w:val="18"/>
        </w:rPr>
        <w:t>calculation</w:t>
      </w:r>
      <w:r w:rsidR="008244B9">
        <w:rPr>
          <w:rFonts w:asciiTheme="majorHAnsi" w:hAnsiTheme="majorHAnsi"/>
          <w:sz w:val="18"/>
          <w:szCs w:val="18"/>
        </w:rPr>
        <w:t>s</w:t>
      </w:r>
      <w:r w:rsidR="00E46460" w:rsidRPr="002364F6">
        <w:rPr>
          <w:rFonts w:asciiTheme="majorHAnsi" w:hAnsiTheme="majorHAnsi"/>
          <w:sz w:val="18"/>
          <w:szCs w:val="18"/>
        </w:rPr>
        <w:t xml:space="preserve"> </w:t>
      </w:r>
      <w:r w:rsidR="00B32F4B">
        <w:rPr>
          <w:rFonts w:asciiTheme="majorHAnsi" w:hAnsiTheme="majorHAnsi"/>
          <w:sz w:val="18"/>
          <w:szCs w:val="18"/>
        </w:rPr>
        <w:t xml:space="preserve">(equivalent dose calculation, final age and associated uncertainties) </w:t>
      </w:r>
      <w:proofErr w:type="gramStart"/>
      <w:r w:rsidR="008244B9">
        <w:rPr>
          <w:rFonts w:asciiTheme="majorHAnsi" w:hAnsiTheme="majorHAnsi"/>
          <w:sz w:val="18"/>
          <w:szCs w:val="18"/>
        </w:rPr>
        <w:t>taking into account</w:t>
      </w:r>
      <w:proofErr w:type="gramEnd"/>
      <w:r w:rsidR="00246AF2" w:rsidRPr="002364F6">
        <w:rPr>
          <w:rFonts w:asciiTheme="majorHAnsi" w:hAnsiTheme="majorHAnsi"/>
          <w:sz w:val="18"/>
          <w:szCs w:val="18"/>
        </w:rPr>
        <w:t xml:space="preserve"> the </w:t>
      </w:r>
      <w:r w:rsidR="00E46460" w:rsidRPr="002364F6">
        <w:rPr>
          <w:rFonts w:asciiTheme="majorHAnsi" w:hAnsiTheme="majorHAnsi"/>
          <w:sz w:val="18"/>
          <w:szCs w:val="18"/>
        </w:rPr>
        <w:t xml:space="preserve">selected data from the table. </w:t>
      </w:r>
      <w:r w:rsidR="00445C90">
        <w:rPr>
          <w:rFonts w:asciiTheme="majorHAnsi" w:hAnsiTheme="majorHAnsi"/>
          <w:sz w:val="18"/>
          <w:szCs w:val="18"/>
        </w:rPr>
        <w:t xml:space="preserve">At the end of the </w:t>
      </w:r>
      <w:r w:rsidR="00E46460" w:rsidRPr="002364F6">
        <w:rPr>
          <w:rFonts w:asciiTheme="majorHAnsi" w:hAnsiTheme="majorHAnsi"/>
          <w:sz w:val="18"/>
          <w:szCs w:val="18"/>
        </w:rPr>
        <w:t xml:space="preserve">process a </w:t>
      </w:r>
      <w:r w:rsidR="00445C90">
        <w:rPr>
          <w:rFonts w:asciiTheme="majorHAnsi" w:hAnsiTheme="majorHAnsi"/>
          <w:sz w:val="18"/>
          <w:szCs w:val="18"/>
        </w:rPr>
        <w:t>pop-up</w:t>
      </w:r>
      <w:r w:rsidR="00E46460" w:rsidRPr="002364F6">
        <w:rPr>
          <w:rFonts w:asciiTheme="majorHAnsi" w:hAnsiTheme="majorHAnsi"/>
          <w:sz w:val="18"/>
          <w:szCs w:val="18"/>
        </w:rPr>
        <w:t xml:space="preserve"> message </w:t>
      </w:r>
      <w:r w:rsidR="00445C90">
        <w:rPr>
          <w:rFonts w:asciiTheme="majorHAnsi" w:hAnsiTheme="majorHAnsi"/>
          <w:sz w:val="18"/>
          <w:szCs w:val="18"/>
        </w:rPr>
        <w:t>informs</w:t>
      </w:r>
      <w:r w:rsidR="00E46460" w:rsidRPr="002364F6">
        <w:rPr>
          <w:rFonts w:asciiTheme="majorHAnsi" w:hAnsiTheme="majorHAnsi"/>
          <w:sz w:val="18"/>
          <w:szCs w:val="18"/>
        </w:rPr>
        <w:t xml:space="preserve"> </w:t>
      </w:r>
      <w:r w:rsidR="00445C90">
        <w:rPr>
          <w:rFonts w:asciiTheme="majorHAnsi" w:hAnsiTheme="majorHAnsi"/>
          <w:sz w:val="18"/>
          <w:szCs w:val="18"/>
        </w:rPr>
        <w:t xml:space="preserve">that the process of calculus is done </w:t>
      </w:r>
      <w:r w:rsidR="008244B9">
        <w:rPr>
          <w:rFonts w:asciiTheme="majorHAnsi" w:hAnsiTheme="majorHAnsi"/>
          <w:sz w:val="18"/>
          <w:szCs w:val="18"/>
        </w:rPr>
        <w:t>(Fig. 9</w:t>
      </w:r>
      <w:r w:rsidR="000C325E" w:rsidRPr="002364F6">
        <w:rPr>
          <w:rFonts w:asciiTheme="majorHAnsi" w:hAnsiTheme="majorHAnsi"/>
          <w:sz w:val="18"/>
          <w:szCs w:val="18"/>
        </w:rPr>
        <w:t>)</w:t>
      </w:r>
      <w:r w:rsidR="00E46460" w:rsidRPr="002364F6">
        <w:rPr>
          <w:rFonts w:asciiTheme="majorHAnsi" w:hAnsiTheme="majorHAnsi"/>
          <w:sz w:val="18"/>
          <w:szCs w:val="18"/>
        </w:rPr>
        <w:t>. If</w:t>
      </w:r>
      <w:r w:rsidR="00246AF2" w:rsidRPr="002364F6">
        <w:rPr>
          <w:rFonts w:asciiTheme="majorHAnsi" w:hAnsiTheme="majorHAnsi"/>
          <w:sz w:val="18"/>
          <w:szCs w:val="18"/>
        </w:rPr>
        <w:t xml:space="preserve"> too many data are selected (or </w:t>
      </w:r>
      <w:r w:rsidR="00E46460" w:rsidRPr="002364F6">
        <w:rPr>
          <w:rFonts w:asciiTheme="majorHAnsi" w:hAnsiTheme="majorHAnsi"/>
          <w:sz w:val="18"/>
          <w:szCs w:val="18"/>
        </w:rPr>
        <w:t>loaded from a file) this process could take several minutes</w:t>
      </w:r>
      <w:r w:rsidR="00246AF2" w:rsidRPr="002364F6">
        <w:rPr>
          <w:rFonts w:asciiTheme="majorHAnsi" w:hAnsiTheme="majorHAnsi"/>
          <w:sz w:val="18"/>
          <w:szCs w:val="18"/>
        </w:rPr>
        <w:t>,</w:t>
      </w:r>
      <w:r w:rsidR="00E46460" w:rsidRPr="002364F6">
        <w:rPr>
          <w:rFonts w:asciiTheme="majorHAnsi" w:hAnsiTheme="majorHAnsi"/>
          <w:sz w:val="18"/>
          <w:szCs w:val="18"/>
        </w:rPr>
        <w:t xml:space="preserve"> depending</w:t>
      </w:r>
      <w:r>
        <w:rPr>
          <w:rFonts w:asciiTheme="majorHAnsi" w:hAnsiTheme="majorHAnsi"/>
          <w:sz w:val="18"/>
          <w:szCs w:val="18"/>
        </w:rPr>
        <w:t xml:space="preserve"> on</w:t>
      </w:r>
      <w:r w:rsidR="00E46460" w:rsidRPr="002364F6">
        <w:rPr>
          <w:rFonts w:asciiTheme="majorHAnsi" w:hAnsiTheme="majorHAnsi"/>
          <w:sz w:val="18"/>
          <w:szCs w:val="18"/>
        </w:rPr>
        <w:t xml:space="preserve"> the speed of your CPU.</w:t>
      </w:r>
    </w:p>
    <w:p w:rsidR="008244B9" w:rsidRDefault="004A1040" w:rsidP="008244B9">
      <w:pPr>
        <w:keepNext/>
        <w:jc w:val="center"/>
      </w:pPr>
      <w:r w:rsidRPr="004A1040">
        <w:rPr>
          <w:rFonts w:asciiTheme="majorHAnsi" w:hAnsiTheme="majorHAnsi"/>
          <w:noProof/>
          <w:sz w:val="18"/>
          <w:szCs w:val="18"/>
          <w:lang w:val="es-ES" w:eastAsia="zh-TW"/>
        </w:rPr>
        <w:drawing>
          <wp:inline distT="0" distB="0" distL="0" distR="0" wp14:anchorId="0B403A07" wp14:editId="7EBDA7A4">
            <wp:extent cx="1414463" cy="964562"/>
            <wp:effectExtent l="190500" t="190500" r="186055" b="1981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54102" cy="991593"/>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8244B9" w:rsidP="008244B9">
      <w:pPr>
        <w:pStyle w:val="Descripcin"/>
        <w:jc w:val="center"/>
        <w:rPr>
          <w:rFonts w:asciiTheme="majorHAnsi" w:hAnsiTheme="majorHAnsi"/>
        </w:rPr>
      </w:pPr>
      <w:r w:rsidRPr="008244B9">
        <w:rPr>
          <w:lang w:val="en-US"/>
        </w:rPr>
        <w:t xml:space="preserve">Figure </w:t>
      </w:r>
      <w:r w:rsidR="008D7C0E">
        <w:fldChar w:fldCharType="begin"/>
      </w:r>
      <w:r w:rsidRPr="008244B9">
        <w:rPr>
          <w:lang w:val="en-US"/>
        </w:rPr>
        <w:instrText xml:space="preserve"> SEQ Figure \* ARABIC </w:instrText>
      </w:r>
      <w:r w:rsidR="008D7C0E">
        <w:fldChar w:fldCharType="separate"/>
      </w:r>
      <w:r w:rsidR="005A500C">
        <w:rPr>
          <w:noProof/>
          <w:lang w:val="en-US"/>
        </w:rPr>
        <w:t>9</w:t>
      </w:r>
      <w:r w:rsidR="008D7C0E">
        <w:fldChar w:fldCharType="end"/>
      </w:r>
    </w:p>
    <w:p w:rsidR="00F87BCD" w:rsidRPr="002364F6" w:rsidRDefault="004B1E03" w:rsidP="00C0364C">
      <w:pPr>
        <w:jc w:val="both"/>
        <w:rPr>
          <w:rFonts w:asciiTheme="majorHAnsi" w:hAnsiTheme="majorHAnsi"/>
          <w:sz w:val="18"/>
          <w:szCs w:val="18"/>
        </w:rPr>
      </w:pPr>
      <w:r w:rsidRPr="002364F6">
        <w:rPr>
          <w:rFonts w:asciiTheme="majorHAnsi" w:hAnsiTheme="majorHAnsi"/>
          <w:sz w:val="18"/>
          <w:szCs w:val="18"/>
        </w:rPr>
        <w:t>There</w:t>
      </w:r>
      <w:r w:rsidR="00F87BCD" w:rsidRPr="002364F6">
        <w:rPr>
          <w:rFonts w:asciiTheme="majorHAnsi" w:hAnsiTheme="majorHAnsi"/>
          <w:sz w:val="18"/>
          <w:szCs w:val="18"/>
        </w:rPr>
        <w:t xml:space="preserve"> are tags that </w:t>
      </w:r>
      <w:r w:rsidR="009D5863">
        <w:rPr>
          <w:rFonts w:asciiTheme="majorHAnsi" w:hAnsiTheme="majorHAnsi"/>
          <w:sz w:val="18"/>
          <w:szCs w:val="18"/>
        </w:rPr>
        <w:t xml:space="preserve">summarise </w:t>
      </w:r>
      <w:r w:rsidR="00F87BCD" w:rsidRPr="002364F6">
        <w:rPr>
          <w:rFonts w:asciiTheme="majorHAnsi" w:hAnsiTheme="majorHAnsi"/>
          <w:sz w:val="18"/>
          <w:szCs w:val="18"/>
        </w:rPr>
        <w:t xml:space="preserve">the </w:t>
      </w:r>
      <w:r w:rsidRPr="002364F6">
        <w:rPr>
          <w:rFonts w:asciiTheme="majorHAnsi" w:hAnsiTheme="majorHAnsi"/>
          <w:sz w:val="18"/>
          <w:szCs w:val="18"/>
        </w:rPr>
        <w:t>selection and the loaded data</w:t>
      </w:r>
      <w:r w:rsidR="008244B9">
        <w:rPr>
          <w:rFonts w:asciiTheme="majorHAnsi" w:hAnsiTheme="majorHAnsi"/>
          <w:sz w:val="18"/>
          <w:szCs w:val="18"/>
        </w:rPr>
        <w:t xml:space="preserve"> (Fig. 10)</w:t>
      </w:r>
      <w:r w:rsidR="000C325E" w:rsidRPr="002364F6">
        <w:rPr>
          <w:rFonts w:asciiTheme="majorHAnsi" w:hAnsiTheme="majorHAnsi"/>
          <w:sz w:val="18"/>
          <w:szCs w:val="18"/>
        </w:rPr>
        <w:t>.</w:t>
      </w:r>
    </w:p>
    <w:p w:rsidR="008244B9" w:rsidRDefault="000C325E" w:rsidP="008244B9">
      <w:pPr>
        <w:keepNext/>
        <w:jc w:val="center"/>
      </w:pPr>
      <w:r w:rsidRPr="002364F6">
        <w:rPr>
          <w:rFonts w:asciiTheme="majorHAnsi" w:hAnsiTheme="majorHAnsi"/>
          <w:noProof/>
          <w:sz w:val="18"/>
          <w:szCs w:val="18"/>
          <w:lang w:val="es-ES" w:eastAsia="zh-TW"/>
        </w:rPr>
        <w:drawing>
          <wp:inline distT="0" distB="0" distL="0" distR="0">
            <wp:extent cx="912107" cy="571995"/>
            <wp:effectExtent l="190500" t="152400" r="173743" b="132855"/>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48026" t="75028" r="35150" b="6494"/>
                    <a:stretch>
                      <a:fillRect/>
                    </a:stretch>
                  </pic:blipFill>
                  <pic:spPr bwMode="auto">
                    <a:xfrm>
                      <a:off x="0" y="0"/>
                      <a:ext cx="912107" cy="571995"/>
                    </a:xfrm>
                    <a:prstGeom prst="rect">
                      <a:avLst/>
                    </a:prstGeom>
                    <a:ln>
                      <a:noFill/>
                    </a:ln>
                    <a:effectLst>
                      <a:outerShdw blurRad="190500" algn="tl" rotWithShape="0">
                        <a:srgbClr val="000000">
                          <a:alpha val="70000"/>
                        </a:srgbClr>
                      </a:outerShdw>
                    </a:effectLst>
                  </pic:spPr>
                </pic:pic>
              </a:graphicData>
            </a:graphic>
          </wp:inline>
        </w:drawing>
      </w:r>
    </w:p>
    <w:p w:rsidR="000C325E" w:rsidRPr="002364F6" w:rsidRDefault="008244B9" w:rsidP="008244B9">
      <w:pPr>
        <w:pStyle w:val="Descripcin"/>
        <w:jc w:val="center"/>
        <w:rPr>
          <w:rFonts w:asciiTheme="majorHAnsi" w:hAnsiTheme="majorHAnsi"/>
        </w:rPr>
      </w:pPr>
      <w:r w:rsidRPr="000B3933">
        <w:rPr>
          <w:lang w:val="en-US"/>
        </w:rPr>
        <w:t xml:space="preserve">Figure </w:t>
      </w:r>
      <w:r w:rsidR="008D7C0E">
        <w:fldChar w:fldCharType="begin"/>
      </w:r>
      <w:r w:rsidR="00A36173" w:rsidRPr="000B3933">
        <w:rPr>
          <w:lang w:val="en-US"/>
        </w:rPr>
        <w:instrText xml:space="preserve"> SEQ Figure \* ARABIC </w:instrText>
      </w:r>
      <w:r w:rsidR="008D7C0E">
        <w:fldChar w:fldCharType="separate"/>
      </w:r>
      <w:r w:rsidR="005A500C">
        <w:rPr>
          <w:noProof/>
          <w:lang w:val="en-US"/>
        </w:rPr>
        <w:t>10</w:t>
      </w:r>
      <w:r w:rsidR="008D7C0E">
        <w:fldChar w:fldCharType="end"/>
      </w:r>
    </w:p>
    <w:p w:rsidR="004B1E03" w:rsidRPr="008244B9" w:rsidRDefault="004B1E03" w:rsidP="008244B9">
      <w:pPr>
        <w:rPr>
          <w:rFonts w:asciiTheme="majorHAnsi" w:hAnsiTheme="majorHAnsi"/>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Total data</w:t>
      </w:r>
    </w:p>
    <w:p w:rsidR="00F87BCD" w:rsidRPr="002364F6" w:rsidRDefault="00D21BFE" w:rsidP="009A71E7">
      <w:pPr>
        <w:ind w:left="360"/>
        <w:rPr>
          <w:rFonts w:asciiTheme="majorHAnsi" w:hAnsiTheme="majorHAnsi"/>
          <w:sz w:val="18"/>
          <w:szCs w:val="18"/>
          <w:lang w:val="en-US"/>
        </w:rPr>
      </w:pPr>
      <w:r w:rsidRPr="002364F6">
        <w:rPr>
          <w:rFonts w:asciiTheme="majorHAnsi" w:hAnsiTheme="majorHAnsi"/>
          <w:sz w:val="18"/>
          <w:szCs w:val="18"/>
          <w:lang w:val="en-US"/>
        </w:rPr>
        <w:t xml:space="preserve">Total number of </w:t>
      </w:r>
      <w:proofErr w:type="gramStart"/>
      <w:r w:rsidRPr="002364F6">
        <w:rPr>
          <w:rFonts w:asciiTheme="majorHAnsi" w:hAnsiTheme="majorHAnsi"/>
          <w:sz w:val="18"/>
          <w:szCs w:val="18"/>
          <w:lang w:val="en-US"/>
        </w:rPr>
        <w:t>data</w:t>
      </w:r>
      <w:proofErr w:type="gramEnd"/>
      <w:r w:rsidRPr="002364F6">
        <w:rPr>
          <w:rFonts w:asciiTheme="majorHAnsi" w:hAnsiTheme="majorHAnsi"/>
          <w:sz w:val="18"/>
          <w:szCs w:val="18"/>
          <w:lang w:val="en-US"/>
        </w:rPr>
        <w:t xml:space="preserve"> loaded from the file(s).</w:t>
      </w:r>
    </w:p>
    <w:p w:rsidR="004B1E03" w:rsidRPr="008244B9" w:rsidRDefault="004B1E03" w:rsidP="008244B9">
      <w:pPr>
        <w:rPr>
          <w:rFonts w:asciiTheme="majorHAnsi" w:hAnsiTheme="majorHAnsi"/>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Number of files</w:t>
      </w:r>
    </w:p>
    <w:p w:rsidR="00F87BCD" w:rsidRPr="002364F6" w:rsidRDefault="00D21BFE" w:rsidP="009A71E7">
      <w:pPr>
        <w:ind w:left="360"/>
        <w:rPr>
          <w:rFonts w:asciiTheme="majorHAnsi" w:hAnsiTheme="majorHAnsi"/>
          <w:sz w:val="18"/>
          <w:szCs w:val="18"/>
          <w:lang w:val="en-US"/>
        </w:rPr>
      </w:pPr>
      <w:r w:rsidRPr="002364F6">
        <w:rPr>
          <w:rFonts w:asciiTheme="majorHAnsi" w:hAnsiTheme="majorHAnsi"/>
          <w:sz w:val="18"/>
          <w:szCs w:val="18"/>
          <w:lang w:val="en-US"/>
        </w:rPr>
        <w:t>Number of files loaded (.ANR files).</w:t>
      </w:r>
    </w:p>
    <w:p w:rsidR="004B1E03" w:rsidRPr="008244B9" w:rsidRDefault="004B1E03" w:rsidP="008244B9">
      <w:pPr>
        <w:rPr>
          <w:rFonts w:asciiTheme="majorHAnsi" w:hAnsiTheme="majorHAnsi"/>
          <w:i/>
          <w:color w:val="BFBFBF" w:themeColor="background1" w:themeShade="BF"/>
          <w:sz w:val="18"/>
          <w:szCs w:val="18"/>
          <w:lang w:val="en-US"/>
        </w:rPr>
      </w:pPr>
      <w:r w:rsidRPr="008244B9">
        <w:rPr>
          <w:rFonts w:asciiTheme="majorHAnsi" w:hAnsiTheme="majorHAnsi"/>
          <w:i/>
          <w:color w:val="BFBFBF" w:themeColor="background1" w:themeShade="BF"/>
          <w:sz w:val="18"/>
          <w:szCs w:val="18"/>
          <w:lang w:val="en-US"/>
        </w:rPr>
        <w:t>Selected data</w:t>
      </w:r>
    </w:p>
    <w:p w:rsidR="00F87BCD" w:rsidRPr="002364F6" w:rsidRDefault="00D21BFE" w:rsidP="009A71E7">
      <w:pPr>
        <w:ind w:left="360"/>
        <w:rPr>
          <w:rFonts w:asciiTheme="majorHAnsi" w:hAnsiTheme="majorHAnsi"/>
          <w:sz w:val="18"/>
          <w:szCs w:val="18"/>
          <w:lang w:val="en-US"/>
        </w:rPr>
      </w:pPr>
      <w:r w:rsidRPr="002364F6">
        <w:rPr>
          <w:rFonts w:asciiTheme="majorHAnsi" w:hAnsiTheme="majorHAnsi"/>
          <w:sz w:val="18"/>
          <w:szCs w:val="18"/>
          <w:lang w:val="en-US"/>
        </w:rPr>
        <w:t>Selected data from the table that will be used for the calculation. This label will change once</w:t>
      </w:r>
      <w:r w:rsidR="009D5863">
        <w:rPr>
          <w:rFonts w:asciiTheme="majorHAnsi" w:hAnsiTheme="majorHAnsi"/>
          <w:sz w:val="18"/>
          <w:szCs w:val="18"/>
          <w:lang w:val="en-US"/>
        </w:rPr>
        <w:t xml:space="preserve"> the</w:t>
      </w:r>
      <w:r w:rsidRPr="002364F6">
        <w:rPr>
          <w:rFonts w:asciiTheme="majorHAnsi" w:hAnsiTheme="majorHAnsi"/>
          <w:sz w:val="18"/>
          <w:szCs w:val="18"/>
          <w:lang w:val="en-US"/>
        </w:rPr>
        <w:t xml:space="preserve"> </w:t>
      </w:r>
      <w:r w:rsidR="008244B9" w:rsidRPr="008244B9">
        <w:rPr>
          <w:rFonts w:ascii="Arial" w:hAnsi="Arial" w:cs="Arial"/>
          <w:sz w:val="18"/>
          <w:szCs w:val="18"/>
          <w:highlight w:val="lightGray"/>
        </w:rPr>
        <w:t>Re-Calculate!!!</w:t>
      </w:r>
      <w:r w:rsidR="008244B9">
        <w:rPr>
          <w:rFonts w:ascii="Arial" w:hAnsi="Arial" w:cs="Arial"/>
          <w:sz w:val="18"/>
          <w:szCs w:val="18"/>
        </w:rPr>
        <w:t xml:space="preserve"> </w:t>
      </w:r>
      <w:r w:rsidR="004B1E03" w:rsidRPr="002364F6">
        <w:rPr>
          <w:rFonts w:asciiTheme="majorHAnsi" w:hAnsiTheme="majorHAnsi"/>
          <w:sz w:val="18"/>
          <w:szCs w:val="18"/>
          <w:lang w:val="en-US"/>
        </w:rPr>
        <w:t>button</w:t>
      </w:r>
      <w:r w:rsidRPr="002364F6">
        <w:rPr>
          <w:rFonts w:asciiTheme="majorHAnsi" w:hAnsiTheme="majorHAnsi"/>
          <w:sz w:val="18"/>
          <w:szCs w:val="18"/>
          <w:lang w:val="en-US"/>
        </w:rPr>
        <w:t xml:space="preserve"> </w:t>
      </w:r>
      <w:r w:rsidR="004B1E03" w:rsidRPr="002364F6">
        <w:rPr>
          <w:rFonts w:asciiTheme="majorHAnsi" w:hAnsiTheme="majorHAnsi"/>
          <w:sz w:val="18"/>
          <w:szCs w:val="18"/>
          <w:lang w:val="en-US"/>
        </w:rPr>
        <w:t>is</w:t>
      </w:r>
      <w:r w:rsidRPr="002364F6">
        <w:rPr>
          <w:rFonts w:asciiTheme="majorHAnsi" w:hAnsiTheme="majorHAnsi"/>
          <w:sz w:val="18"/>
          <w:szCs w:val="18"/>
          <w:lang w:val="en-US"/>
        </w:rPr>
        <w:t xml:space="preserve"> pressed.</w:t>
      </w:r>
    </w:p>
    <w:p w:rsidR="00D21BFE" w:rsidRDefault="00D21BFE" w:rsidP="00C0364C">
      <w:pPr>
        <w:jc w:val="both"/>
        <w:rPr>
          <w:rFonts w:asciiTheme="majorHAnsi" w:hAnsiTheme="majorHAnsi"/>
          <w:sz w:val="18"/>
          <w:szCs w:val="18"/>
        </w:rPr>
      </w:pPr>
    </w:p>
    <w:p w:rsidR="00902E83" w:rsidRDefault="00902E83" w:rsidP="00C0364C">
      <w:pPr>
        <w:jc w:val="both"/>
        <w:rPr>
          <w:rFonts w:asciiTheme="majorHAnsi" w:hAnsiTheme="majorHAnsi"/>
          <w:sz w:val="18"/>
          <w:szCs w:val="18"/>
        </w:rPr>
      </w:pPr>
    </w:p>
    <w:p w:rsidR="00902E83" w:rsidRDefault="00902E83" w:rsidP="00C0364C">
      <w:pPr>
        <w:jc w:val="both"/>
        <w:rPr>
          <w:rFonts w:asciiTheme="majorHAnsi" w:hAnsiTheme="majorHAnsi"/>
          <w:sz w:val="18"/>
          <w:szCs w:val="18"/>
        </w:rPr>
      </w:pPr>
    </w:p>
    <w:p w:rsidR="00902E83" w:rsidRDefault="00902E83" w:rsidP="00C0364C">
      <w:pPr>
        <w:jc w:val="both"/>
        <w:rPr>
          <w:rFonts w:asciiTheme="majorHAnsi" w:hAnsiTheme="majorHAnsi"/>
          <w:sz w:val="18"/>
          <w:szCs w:val="18"/>
        </w:rPr>
      </w:pPr>
    </w:p>
    <w:p w:rsidR="00902E83" w:rsidRDefault="00902E83" w:rsidP="00C0364C">
      <w:pPr>
        <w:jc w:val="both"/>
        <w:rPr>
          <w:rFonts w:asciiTheme="majorHAnsi" w:hAnsiTheme="majorHAnsi"/>
          <w:sz w:val="18"/>
          <w:szCs w:val="18"/>
        </w:rPr>
      </w:pPr>
    </w:p>
    <w:p w:rsidR="00902E83" w:rsidRDefault="00902E83" w:rsidP="00C0364C">
      <w:pPr>
        <w:jc w:val="both"/>
        <w:rPr>
          <w:rFonts w:asciiTheme="majorHAnsi" w:hAnsiTheme="majorHAnsi"/>
          <w:sz w:val="18"/>
          <w:szCs w:val="18"/>
        </w:rPr>
      </w:pPr>
    </w:p>
    <w:p w:rsidR="005101D1" w:rsidRDefault="005101D1" w:rsidP="00C0364C">
      <w:pPr>
        <w:jc w:val="both"/>
        <w:rPr>
          <w:rFonts w:asciiTheme="majorHAnsi" w:hAnsiTheme="majorHAnsi"/>
          <w:sz w:val="18"/>
          <w:szCs w:val="18"/>
        </w:rPr>
      </w:pPr>
    </w:p>
    <w:p w:rsidR="005101D1" w:rsidRPr="002364F6" w:rsidRDefault="005101D1" w:rsidP="00C0364C">
      <w:pPr>
        <w:jc w:val="both"/>
        <w:rPr>
          <w:rFonts w:asciiTheme="majorHAnsi" w:hAnsiTheme="majorHAnsi"/>
          <w:sz w:val="18"/>
          <w:szCs w:val="18"/>
        </w:rPr>
      </w:pPr>
    </w:p>
    <w:p w:rsidR="008244B9" w:rsidRPr="002364F6" w:rsidRDefault="008244B9" w:rsidP="008244B9">
      <w:pPr>
        <w:pStyle w:val="Prrafodelista"/>
        <w:numPr>
          <w:ilvl w:val="1"/>
          <w:numId w:val="7"/>
        </w:numPr>
        <w:outlineLvl w:val="1"/>
      </w:pPr>
      <w:bookmarkStart w:id="8" w:name="_Toc39418505"/>
      <w:r w:rsidRPr="008244B9">
        <w:rPr>
          <w:b/>
          <w:color w:val="365F91" w:themeColor="accent1" w:themeShade="BF"/>
        </w:rPr>
        <w:t>“Dosimetry (External-Internal-Cosmic)”</w:t>
      </w:r>
      <w:r w:rsidRPr="002364F6">
        <w:t xml:space="preserve"> Tab</w:t>
      </w:r>
      <w:bookmarkEnd w:id="8"/>
    </w:p>
    <w:p w:rsidR="008244B9" w:rsidRDefault="009C6423" w:rsidP="009C6423">
      <w:pPr>
        <w:jc w:val="both"/>
        <w:rPr>
          <w:rFonts w:asciiTheme="majorHAnsi" w:hAnsiTheme="majorHAnsi"/>
          <w:sz w:val="18"/>
          <w:szCs w:val="18"/>
          <w:lang w:val="en-US"/>
        </w:rPr>
      </w:pPr>
      <w:r>
        <w:rPr>
          <w:rFonts w:asciiTheme="majorHAnsi" w:hAnsiTheme="majorHAnsi"/>
          <w:sz w:val="18"/>
          <w:szCs w:val="18"/>
          <w:lang w:val="en-US"/>
        </w:rPr>
        <w:t>The parameters in t</w:t>
      </w:r>
      <w:r w:rsidR="008244B9" w:rsidRPr="002364F6">
        <w:rPr>
          <w:rFonts w:asciiTheme="majorHAnsi" w:hAnsiTheme="majorHAnsi"/>
          <w:sz w:val="18"/>
          <w:szCs w:val="18"/>
          <w:lang w:val="en-US"/>
        </w:rPr>
        <w:t xml:space="preserve">his tab </w:t>
      </w:r>
      <w:r>
        <w:rPr>
          <w:rFonts w:asciiTheme="majorHAnsi" w:hAnsiTheme="majorHAnsi"/>
          <w:sz w:val="18"/>
          <w:szCs w:val="18"/>
          <w:lang w:val="en-US"/>
        </w:rPr>
        <w:t>are</w:t>
      </w:r>
      <w:r w:rsidR="008244B9" w:rsidRPr="002364F6">
        <w:rPr>
          <w:rFonts w:asciiTheme="majorHAnsi" w:hAnsiTheme="majorHAnsi"/>
          <w:sz w:val="18"/>
          <w:szCs w:val="18"/>
          <w:lang w:val="en-US"/>
        </w:rPr>
        <w:t xml:space="preserve"> organized in three different </w:t>
      </w:r>
      <w:r>
        <w:rPr>
          <w:rFonts w:asciiTheme="majorHAnsi" w:hAnsiTheme="majorHAnsi"/>
          <w:sz w:val="18"/>
          <w:szCs w:val="18"/>
          <w:lang w:val="en-US"/>
        </w:rPr>
        <w:t xml:space="preserve">groups </w:t>
      </w:r>
      <w:r w:rsidR="008244B9" w:rsidRPr="009C6423">
        <w:rPr>
          <w:rFonts w:asciiTheme="majorHAnsi" w:hAnsiTheme="majorHAnsi"/>
          <w:b/>
          <w:color w:val="FF0000"/>
          <w:sz w:val="18"/>
          <w:szCs w:val="18"/>
          <w:u w:val="single"/>
          <w:lang w:val="en-US"/>
        </w:rPr>
        <w:t>External dose</w:t>
      </w:r>
      <w:r w:rsidRPr="009C6423">
        <w:rPr>
          <w:rFonts w:asciiTheme="majorHAnsi" w:hAnsiTheme="majorHAnsi"/>
          <w:sz w:val="18"/>
          <w:szCs w:val="18"/>
          <w:lang w:val="en-US"/>
        </w:rPr>
        <w:t xml:space="preserve">, </w:t>
      </w:r>
      <w:r w:rsidR="008244B9" w:rsidRPr="009C6423">
        <w:rPr>
          <w:rFonts w:asciiTheme="majorHAnsi" w:hAnsiTheme="majorHAnsi"/>
          <w:b/>
          <w:color w:val="FF0000"/>
          <w:sz w:val="18"/>
          <w:szCs w:val="18"/>
          <w:u w:val="single"/>
          <w:lang w:val="en-US"/>
        </w:rPr>
        <w:t>Internal dose</w:t>
      </w:r>
      <w:r w:rsidRPr="009C6423">
        <w:rPr>
          <w:rFonts w:asciiTheme="majorHAnsi" w:hAnsiTheme="majorHAnsi"/>
          <w:b/>
          <w:color w:val="FF0000"/>
          <w:sz w:val="18"/>
          <w:szCs w:val="18"/>
          <w:u w:val="single"/>
          <w:lang w:val="en-US"/>
        </w:rPr>
        <w:t xml:space="preserve"> </w:t>
      </w:r>
      <w:r w:rsidRPr="009C6423">
        <w:rPr>
          <w:rFonts w:asciiTheme="majorHAnsi" w:hAnsiTheme="majorHAnsi"/>
          <w:sz w:val="18"/>
          <w:szCs w:val="18"/>
          <w:lang w:val="en-US"/>
        </w:rPr>
        <w:t xml:space="preserve">and </w:t>
      </w:r>
      <w:r w:rsidR="008244B9" w:rsidRPr="009C6423">
        <w:rPr>
          <w:rFonts w:asciiTheme="majorHAnsi" w:hAnsiTheme="majorHAnsi"/>
          <w:b/>
          <w:color w:val="FF0000"/>
          <w:sz w:val="18"/>
          <w:szCs w:val="18"/>
          <w:u w:val="single"/>
          <w:lang w:val="en-US"/>
        </w:rPr>
        <w:t>Cosmic dose</w:t>
      </w:r>
      <w:r w:rsidRPr="009C6423">
        <w:rPr>
          <w:rFonts w:asciiTheme="majorHAnsi" w:hAnsiTheme="majorHAnsi"/>
          <w:b/>
          <w:color w:val="FF0000"/>
          <w:sz w:val="18"/>
          <w:szCs w:val="18"/>
          <w:u w:val="single"/>
          <w:lang w:val="en-US"/>
        </w:rPr>
        <w:t xml:space="preserve"> </w:t>
      </w:r>
      <w:r w:rsidRPr="009C6423">
        <w:rPr>
          <w:rFonts w:asciiTheme="majorHAnsi" w:hAnsiTheme="majorHAnsi"/>
          <w:sz w:val="18"/>
          <w:szCs w:val="18"/>
          <w:lang w:val="en-US"/>
        </w:rPr>
        <w:t>as is showed in Fig. 11.</w:t>
      </w:r>
    </w:p>
    <w:p w:rsidR="005101D1" w:rsidRDefault="004A1040" w:rsidP="005101D1">
      <w:pPr>
        <w:jc w:val="center"/>
        <w:rPr>
          <w:rFonts w:asciiTheme="majorHAnsi" w:hAnsiTheme="majorHAnsi"/>
          <w:sz w:val="18"/>
          <w:szCs w:val="18"/>
          <w:lang w:val="en-US"/>
        </w:rPr>
      </w:pPr>
      <w:r w:rsidRPr="004A1040">
        <w:rPr>
          <w:rFonts w:asciiTheme="majorHAnsi" w:hAnsiTheme="majorHAnsi"/>
          <w:noProof/>
          <w:sz w:val="18"/>
          <w:szCs w:val="18"/>
          <w:lang w:val="es-ES" w:eastAsia="zh-TW"/>
        </w:rPr>
        <w:drawing>
          <wp:inline distT="0" distB="0" distL="0" distR="0" wp14:anchorId="43948495" wp14:editId="6A20FB9C">
            <wp:extent cx="4500000" cy="2844250"/>
            <wp:effectExtent l="190500" t="190500" r="186690" b="1847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0000" cy="2844250"/>
                    </a:xfrm>
                    <a:prstGeom prst="rect">
                      <a:avLst/>
                    </a:prstGeom>
                    <a:ln>
                      <a:noFill/>
                    </a:ln>
                    <a:effectLst>
                      <a:outerShdw blurRad="190500" algn="tl" rotWithShape="0">
                        <a:srgbClr val="000000">
                          <a:alpha val="70000"/>
                        </a:srgbClr>
                      </a:outerShdw>
                    </a:effectLst>
                  </pic:spPr>
                </pic:pic>
              </a:graphicData>
            </a:graphic>
          </wp:inline>
        </w:drawing>
      </w:r>
    </w:p>
    <w:p w:rsidR="009C6423" w:rsidRPr="009C6423" w:rsidRDefault="009C6423" w:rsidP="009C6423">
      <w:pPr>
        <w:pStyle w:val="Descripcin"/>
        <w:jc w:val="center"/>
        <w:rPr>
          <w:rFonts w:asciiTheme="majorHAnsi" w:hAnsiTheme="majorHAnsi"/>
          <w:color w:val="auto"/>
          <w:lang w:val="en-US"/>
        </w:rPr>
      </w:pPr>
      <w:r w:rsidRPr="0090697C">
        <w:rPr>
          <w:lang w:val="en-US"/>
        </w:rPr>
        <w:t xml:space="preserve">Figure </w:t>
      </w:r>
      <w:r w:rsidR="008D7C0E">
        <w:fldChar w:fldCharType="begin"/>
      </w:r>
      <w:r w:rsidRPr="0090697C">
        <w:rPr>
          <w:lang w:val="en-US"/>
        </w:rPr>
        <w:instrText xml:space="preserve"> SEQ Figure \* ARABIC </w:instrText>
      </w:r>
      <w:r w:rsidR="008D7C0E">
        <w:fldChar w:fldCharType="separate"/>
      </w:r>
      <w:r w:rsidR="005A500C">
        <w:rPr>
          <w:noProof/>
          <w:lang w:val="en-US"/>
        </w:rPr>
        <w:t>11</w:t>
      </w:r>
      <w:r w:rsidR="008D7C0E">
        <w:fldChar w:fldCharType="end"/>
      </w:r>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At a</w:t>
      </w:r>
      <w:r w:rsidR="009C6423">
        <w:rPr>
          <w:rFonts w:asciiTheme="majorHAnsi" w:hAnsiTheme="majorHAnsi"/>
          <w:sz w:val="18"/>
          <w:szCs w:val="18"/>
          <w:lang w:val="en-US"/>
        </w:rPr>
        <w:t xml:space="preserve">ny moment, the </w:t>
      </w:r>
      <w:r w:rsidR="000B3933">
        <w:rPr>
          <w:rFonts w:asciiTheme="majorHAnsi" w:hAnsiTheme="majorHAnsi"/>
          <w:sz w:val="18"/>
          <w:szCs w:val="18"/>
          <w:lang w:val="en-US"/>
        </w:rPr>
        <w:t xml:space="preserve">total </w:t>
      </w:r>
      <w:r w:rsidR="009C6423">
        <w:rPr>
          <w:rFonts w:asciiTheme="majorHAnsi" w:hAnsiTheme="majorHAnsi"/>
          <w:sz w:val="18"/>
          <w:szCs w:val="18"/>
          <w:lang w:val="en-US"/>
        </w:rPr>
        <w:t>external, internal and c</w:t>
      </w:r>
      <w:r w:rsidRPr="002364F6">
        <w:rPr>
          <w:rFonts w:asciiTheme="majorHAnsi" w:hAnsiTheme="majorHAnsi"/>
          <w:sz w:val="18"/>
          <w:szCs w:val="18"/>
          <w:lang w:val="en-US"/>
        </w:rPr>
        <w:t xml:space="preserve">osmic dose rate values are showed in blue. The dose rate is calculated by combining the attenuated </w:t>
      </w:r>
      <w:r w:rsidR="0090697C">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sidR="0090697C">
        <w:rPr>
          <w:rFonts w:ascii="Times New Roman" w:hAnsi="Times New Roman" w:cs="Times New Roman"/>
          <w:sz w:val="18"/>
          <w:szCs w:val="18"/>
          <w:lang w:val="el-GR"/>
        </w:rPr>
        <w:t>β</w:t>
      </w:r>
      <w:r w:rsidRPr="002364F6">
        <w:rPr>
          <w:rFonts w:asciiTheme="majorHAnsi" w:hAnsiTheme="majorHAnsi"/>
          <w:sz w:val="18"/>
          <w:szCs w:val="18"/>
          <w:lang w:val="en-US"/>
        </w:rPr>
        <w:t xml:space="preserve">, </w:t>
      </w:r>
      <w:r w:rsidR="0090697C">
        <w:rPr>
          <w:rFonts w:ascii="Times New Roman" w:hAnsi="Times New Roman" w:cs="Times New Roman"/>
          <w:sz w:val="18"/>
          <w:szCs w:val="18"/>
          <w:lang w:val="el-GR"/>
        </w:rPr>
        <w:t>γ</w:t>
      </w:r>
      <w:r w:rsidRPr="002364F6">
        <w:rPr>
          <w:rFonts w:asciiTheme="majorHAnsi" w:hAnsiTheme="majorHAnsi"/>
          <w:sz w:val="18"/>
          <w:szCs w:val="18"/>
          <w:lang w:val="en-US"/>
        </w:rPr>
        <w:t xml:space="preserve"> and cosmic dose rates (from internal and external sources). </w:t>
      </w:r>
      <w:r w:rsidR="000B3933">
        <w:rPr>
          <w:rFonts w:asciiTheme="majorHAnsi" w:hAnsiTheme="majorHAnsi"/>
          <w:sz w:val="18"/>
          <w:szCs w:val="18"/>
          <w:lang w:val="en-US"/>
        </w:rPr>
        <w:t>For total dose rates</w:t>
      </w:r>
      <w:ins w:id="9" w:author="Julie Durcan" w:date="2020-06-10T14:56:00Z">
        <w:r w:rsidR="00840385">
          <w:rPr>
            <w:rFonts w:asciiTheme="majorHAnsi" w:hAnsiTheme="majorHAnsi"/>
            <w:sz w:val="18"/>
            <w:szCs w:val="18"/>
            <w:lang w:val="en-US"/>
          </w:rPr>
          <w:t>,</w:t>
        </w:r>
      </w:ins>
      <w:r w:rsidR="000B3933">
        <w:rPr>
          <w:rFonts w:asciiTheme="majorHAnsi" w:hAnsiTheme="majorHAnsi"/>
          <w:sz w:val="18"/>
          <w:szCs w:val="18"/>
          <w:lang w:val="en-US"/>
        </w:rPr>
        <w:t xml:space="preserve"> the</w:t>
      </w:r>
      <w:r w:rsidRPr="002364F6">
        <w:rPr>
          <w:rFonts w:asciiTheme="majorHAnsi" w:hAnsiTheme="majorHAnsi"/>
          <w:sz w:val="18"/>
          <w:szCs w:val="18"/>
          <w:lang w:val="en-US"/>
        </w:rPr>
        <w:t xml:space="preserve"> values are combined and uncertainties </w:t>
      </w:r>
      <w:r w:rsidR="00813588">
        <w:rPr>
          <w:rFonts w:asciiTheme="majorHAnsi" w:hAnsiTheme="majorHAnsi"/>
          <w:sz w:val="18"/>
          <w:szCs w:val="18"/>
          <w:lang w:val="en-US"/>
        </w:rPr>
        <w:t xml:space="preserve">are </w:t>
      </w:r>
      <w:r w:rsidRPr="002364F6">
        <w:rPr>
          <w:rFonts w:asciiTheme="majorHAnsi" w:hAnsiTheme="majorHAnsi"/>
          <w:sz w:val="18"/>
          <w:szCs w:val="18"/>
          <w:lang w:val="en-US"/>
        </w:rPr>
        <w:t>propagated in quadrature.</w:t>
      </w:r>
    </w:p>
    <w:p w:rsidR="008244B9" w:rsidRPr="002364F6" w:rsidRDefault="000B3933" w:rsidP="008244B9">
      <w:pPr>
        <w:jc w:val="both"/>
        <w:rPr>
          <w:rFonts w:asciiTheme="majorHAnsi" w:hAnsiTheme="majorHAnsi"/>
          <w:sz w:val="18"/>
          <w:szCs w:val="18"/>
          <w:lang w:val="en-US"/>
        </w:rPr>
      </w:pPr>
      <w:r>
        <w:rPr>
          <w:rFonts w:asciiTheme="majorHAnsi" w:hAnsiTheme="majorHAnsi"/>
          <w:sz w:val="18"/>
          <w:szCs w:val="18"/>
          <w:lang w:val="en-US"/>
        </w:rPr>
        <w:t>The dose rate</w:t>
      </w:r>
      <w:r w:rsidR="008244B9" w:rsidRPr="002364F6">
        <w:rPr>
          <w:rFonts w:asciiTheme="majorHAnsi" w:hAnsiTheme="majorHAnsi"/>
          <w:sz w:val="18"/>
          <w:szCs w:val="18"/>
          <w:lang w:val="en-US"/>
        </w:rPr>
        <w:t xml:space="preserve"> is often calculated from the concentrations of radionuclides within 30 cm radius of the sampling site based on the assumptions of an infinite matrix and secular equilibrium in t</w:t>
      </w:r>
      <w:r>
        <w:rPr>
          <w:rFonts w:asciiTheme="majorHAnsi" w:hAnsiTheme="majorHAnsi"/>
          <w:sz w:val="18"/>
          <w:szCs w:val="18"/>
          <w:lang w:val="en-US"/>
        </w:rPr>
        <w:t>he U and Th series (Aiken, 1998</w:t>
      </w:r>
      <w:r w:rsidR="008244B9" w:rsidRPr="002364F6">
        <w:rPr>
          <w:rFonts w:asciiTheme="majorHAnsi" w:hAnsiTheme="majorHAnsi"/>
          <w:sz w:val="18"/>
          <w:szCs w:val="18"/>
          <w:lang w:val="en-US"/>
        </w:rPr>
        <w:t xml:space="preserve">; </w:t>
      </w:r>
      <w:proofErr w:type="spellStart"/>
      <w:r w:rsidR="008244B9" w:rsidRPr="002364F6">
        <w:rPr>
          <w:rFonts w:asciiTheme="majorHAnsi" w:hAnsiTheme="majorHAnsi"/>
          <w:sz w:val="18"/>
          <w:szCs w:val="18"/>
          <w:lang w:val="en-US"/>
        </w:rPr>
        <w:t>Guérin</w:t>
      </w:r>
      <w:proofErr w:type="spellEnd"/>
      <w:r w:rsidR="008244B9" w:rsidRPr="002364F6">
        <w:rPr>
          <w:rFonts w:asciiTheme="majorHAnsi" w:hAnsiTheme="majorHAnsi"/>
          <w:sz w:val="18"/>
          <w:szCs w:val="18"/>
          <w:lang w:val="en-US"/>
        </w:rPr>
        <w:t xml:space="preserve"> </w:t>
      </w:r>
      <w:r w:rsidR="008244B9" w:rsidRPr="00AA7437">
        <w:rPr>
          <w:rFonts w:asciiTheme="majorHAnsi" w:hAnsiTheme="majorHAnsi"/>
          <w:i/>
          <w:sz w:val="18"/>
          <w:szCs w:val="18"/>
          <w:lang w:val="en-US"/>
        </w:rPr>
        <w:t>et al</w:t>
      </w:r>
      <w:r w:rsidR="008244B9" w:rsidRPr="002364F6">
        <w:rPr>
          <w:rFonts w:asciiTheme="majorHAnsi" w:hAnsiTheme="majorHAnsi"/>
          <w:sz w:val="18"/>
          <w:szCs w:val="18"/>
          <w:lang w:val="en-US"/>
        </w:rPr>
        <w:t>.</w:t>
      </w:r>
      <w:r w:rsidR="00AA7437">
        <w:rPr>
          <w:rFonts w:asciiTheme="majorHAnsi" w:hAnsiTheme="majorHAnsi"/>
          <w:sz w:val="18"/>
          <w:szCs w:val="18"/>
          <w:lang w:val="en-US"/>
        </w:rPr>
        <w:t>,</w:t>
      </w:r>
      <w:r w:rsidR="008244B9" w:rsidRPr="002364F6">
        <w:rPr>
          <w:rFonts w:asciiTheme="majorHAnsi" w:hAnsiTheme="majorHAnsi"/>
          <w:sz w:val="18"/>
          <w:szCs w:val="18"/>
          <w:lang w:val="en-US"/>
        </w:rPr>
        <w:t xml:space="preserve"> 2012).</w:t>
      </w:r>
    </w:p>
    <w:p w:rsidR="008244B9" w:rsidRPr="002364F6" w:rsidRDefault="008244B9" w:rsidP="008244B9">
      <w:pPr>
        <w:jc w:val="both"/>
        <w:rPr>
          <w:rFonts w:asciiTheme="majorHAnsi" w:hAnsiTheme="majorHAnsi"/>
          <w:sz w:val="18"/>
          <w:szCs w:val="18"/>
          <w:lang w:val="en-US"/>
        </w:rPr>
      </w:pPr>
    </w:p>
    <w:p w:rsidR="008244B9" w:rsidRPr="00380EE3" w:rsidRDefault="008244B9" w:rsidP="008244B9">
      <w:pPr>
        <w:pStyle w:val="Prrafodelista"/>
        <w:numPr>
          <w:ilvl w:val="2"/>
          <w:numId w:val="7"/>
        </w:numPr>
        <w:outlineLvl w:val="2"/>
        <w:rPr>
          <w:b/>
          <w:color w:val="FF0000"/>
          <w:u w:val="single"/>
        </w:rPr>
      </w:pPr>
      <w:bookmarkStart w:id="10" w:name="_Toc39418506"/>
      <w:r w:rsidRPr="00380EE3">
        <w:rPr>
          <w:b/>
          <w:color w:val="FF0000"/>
          <w:u w:val="single"/>
        </w:rPr>
        <w:t>External dose</w:t>
      </w:r>
      <w:bookmarkEnd w:id="10"/>
    </w:p>
    <w:p w:rsidR="00380EE3" w:rsidRPr="002364F6" w:rsidRDefault="000B3933" w:rsidP="00380EE3">
      <w:pPr>
        <w:jc w:val="both"/>
        <w:rPr>
          <w:rFonts w:asciiTheme="majorHAnsi" w:hAnsiTheme="majorHAnsi"/>
          <w:sz w:val="18"/>
          <w:szCs w:val="18"/>
          <w:lang w:val="en-US"/>
        </w:rPr>
      </w:pPr>
      <w:r>
        <w:rPr>
          <w:rFonts w:asciiTheme="majorHAnsi" w:hAnsiTheme="majorHAnsi"/>
          <w:sz w:val="18"/>
          <w:szCs w:val="18"/>
          <w:lang w:val="en-US"/>
        </w:rPr>
        <w:t>T</w:t>
      </w:r>
      <w:r w:rsidR="008244B9" w:rsidRPr="002364F6">
        <w:rPr>
          <w:rFonts w:asciiTheme="majorHAnsi" w:hAnsiTheme="majorHAnsi"/>
          <w:sz w:val="18"/>
          <w:szCs w:val="18"/>
          <w:lang w:val="en-US"/>
        </w:rPr>
        <w:t xml:space="preserve">he user </w:t>
      </w:r>
      <w:r>
        <w:rPr>
          <w:rFonts w:asciiTheme="majorHAnsi" w:hAnsiTheme="majorHAnsi"/>
          <w:sz w:val="18"/>
          <w:szCs w:val="18"/>
          <w:lang w:val="en-US"/>
        </w:rPr>
        <w:t>can</w:t>
      </w:r>
      <w:r w:rsidR="008244B9" w:rsidRPr="002364F6">
        <w:rPr>
          <w:rFonts w:asciiTheme="majorHAnsi" w:hAnsiTheme="majorHAnsi"/>
          <w:sz w:val="18"/>
          <w:szCs w:val="18"/>
          <w:lang w:val="en-US"/>
        </w:rPr>
        <w:t xml:space="preserve"> introduce the values of </w:t>
      </w:r>
      <w:proofErr w:type="spellStart"/>
      <w:r w:rsidR="008244B9" w:rsidRPr="002364F6">
        <w:rPr>
          <w:rFonts w:asciiTheme="majorHAnsi" w:hAnsiTheme="majorHAnsi"/>
          <w:sz w:val="18"/>
          <w:szCs w:val="18"/>
          <w:lang w:val="en-US"/>
        </w:rPr>
        <w:t>radionuclei</w:t>
      </w:r>
      <w:proofErr w:type="spellEnd"/>
      <w:r w:rsidR="008244B9" w:rsidRPr="002364F6">
        <w:rPr>
          <w:rFonts w:asciiTheme="majorHAnsi" w:hAnsiTheme="majorHAnsi"/>
          <w:sz w:val="18"/>
          <w:szCs w:val="18"/>
          <w:lang w:val="en-US"/>
        </w:rPr>
        <w:t xml:space="preserve"> concentration </w:t>
      </w:r>
      <w:r w:rsidRPr="002364F6">
        <w:rPr>
          <w:rFonts w:asciiTheme="majorHAnsi" w:hAnsiTheme="majorHAnsi"/>
          <w:sz w:val="18"/>
          <w:szCs w:val="18"/>
          <w:lang w:val="en-US"/>
        </w:rPr>
        <w:t xml:space="preserve">in the surrounding sediments </w:t>
      </w:r>
      <w:r>
        <w:rPr>
          <w:rFonts w:asciiTheme="majorHAnsi" w:hAnsiTheme="majorHAnsi"/>
          <w:sz w:val="18"/>
          <w:szCs w:val="18"/>
          <w:lang w:val="en-US"/>
        </w:rPr>
        <w:t>(assuming</w:t>
      </w:r>
      <w:r w:rsidRPr="002364F6">
        <w:rPr>
          <w:rFonts w:asciiTheme="majorHAnsi" w:hAnsiTheme="majorHAnsi"/>
          <w:sz w:val="18"/>
          <w:szCs w:val="18"/>
          <w:lang w:val="en-US"/>
        </w:rPr>
        <w:t xml:space="preserve"> infinite matrix and secular equilibrium in t</w:t>
      </w:r>
      <w:r>
        <w:rPr>
          <w:rFonts w:asciiTheme="majorHAnsi" w:hAnsiTheme="majorHAnsi"/>
          <w:sz w:val="18"/>
          <w:szCs w:val="18"/>
          <w:lang w:val="en-US"/>
        </w:rPr>
        <w:t xml:space="preserve">he U and Th series) as </w:t>
      </w:r>
      <w:r w:rsidR="0065556F">
        <w:rPr>
          <w:rFonts w:asciiTheme="majorHAnsi" w:hAnsiTheme="majorHAnsi"/>
          <w:sz w:val="18"/>
          <w:szCs w:val="18"/>
          <w:lang w:val="en-US"/>
        </w:rPr>
        <w:t>shown</w:t>
      </w:r>
      <w:r>
        <w:rPr>
          <w:rFonts w:asciiTheme="majorHAnsi" w:hAnsiTheme="majorHAnsi"/>
          <w:sz w:val="18"/>
          <w:szCs w:val="18"/>
          <w:lang w:val="en-US"/>
        </w:rPr>
        <w:t xml:space="preserve"> in Fig. 12</w:t>
      </w:r>
      <w:r w:rsidR="008244B9" w:rsidRPr="002364F6">
        <w:rPr>
          <w:rFonts w:asciiTheme="majorHAnsi" w:hAnsiTheme="majorHAnsi"/>
          <w:sz w:val="18"/>
          <w:szCs w:val="18"/>
          <w:lang w:val="en-US"/>
        </w:rPr>
        <w:t>.</w:t>
      </w:r>
      <w:r w:rsidR="00380EE3">
        <w:rPr>
          <w:rFonts w:asciiTheme="majorHAnsi" w:hAnsiTheme="majorHAnsi"/>
          <w:sz w:val="18"/>
          <w:szCs w:val="18"/>
          <w:lang w:val="en-US"/>
        </w:rPr>
        <w:t xml:space="preserve"> </w:t>
      </w:r>
      <w:r w:rsidR="00380EE3" w:rsidRPr="002364F6">
        <w:rPr>
          <w:rFonts w:asciiTheme="majorHAnsi" w:hAnsiTheme="majorHAnsi"/>
          <w:sz w:val="18"/>
          <w:szCs w:val="18"/>
          <w:lang w:val="en-US"/>
        </w:rPr>
        <w:t xml:space="preserve">Dose rates are calculated from radionuclide concentrations or activities and the </w:t>
      </w:r>
      <w:r w:rsidR="00813588">
        <w:rPr>
          <w:rFonts w:asciiTheme="majorHAnsi" w:hAnsiTheme="majorHAnsi"/>
          <w:sz w:val="18"/>
          <w:szCs w:val="18"/>
          <w:lang w:val="en-US"/>
        </w:rPr>
        <w:t>chosen</w:t>
      </w:r>
      <w:r w:rsidR="009372F7">
        <w:rPr>
          <w:rFonts w:asciiTheme="majorHAnsi" w:hAnsiTheme="majorHAnsi"/>
          <w:sz w:val="18"/>
          <w:szCs w:val="18"/>
          <w:lang w:val="en-US"/>
        </w:rPr>
        <w:t xml:space="preserve"> </w:t>
      </w:r>
      <w:r w:rsidR="00380EE3" w:rsidRPr="002364F6">
        <w:rPr>
          <w:rFonts w:asciiTheme="majorHAnsi" w:hAnsiTheme="majorHAnsi"/>
          <w:sz w:val="18"/>
          <w:szCs w:val="18"/>
          <w:lang w:val="en-US"/>
        </w:rPr>
        <w:t xml:space="preserve">conversion factors (see </w:t>
      </w:r>
      <w:r w:rsidR="00380EE3" w:rsidRPr="002364F6">
        <w:rPr>
          <w:rFonts w:asciiTheme="majorHAnsi" w:hAnsiTheme="majorHAnsi"/>
          <w:b/>
          <w:color w:val="365F91" w:themeColor="accent1" w:themeShade="BF"/>
          <w:sz w:val="18"/>
          <w:szCs w:val="18"/>
          <w:lang w:val="en-US"/>
        </w:rPr>
        <w:t xml:space="preserve">“Dosimetry (Correction factors)” </w:t>
      </w:r>
      <w:r w:rsidR="00380EE3" w:rsidRPr="002364F6">
        <w:rPr>
          <w:rFonts w:asciiTheme="majorHAnsi" w:hAnsiTheme="majorHAnsi"/>
          <w:sz w:val="18"/>
          <w:szCs w:val="18"/>
          <w:lang w:val="en-US"/>
        </w:rPr>
        <w:t>tab).</w:t>
      </w:r>
    </w:p>
    <w:p w:rsidR="000B3933" w:rsidRDefault="008244B9" w:rsidP="000B3933">
      <w:pPr>
        <w:keepNext/>
        <w:jc w:val="center"/>
      </w:pPr>
      <w:r w:rsidRPr="002364F6">
        <w:rPr>
          <w:rFonts w:asciiTheme="majorHAnsi" w:hAnsiTheme="majorHAnsi"/>
          <w:noProof/>
          <w:sz w:val="18"/>
          <w:szCs w:val="18"/>
          <w:lang w:val="es-ES" w:eastAsia="zh-TW"/>
        </w:rPr>
        <w:lastRenderedPageBreak/>
        <w:drawing>
          <wp:inline distT="0" distB="0" distL="0" distR="0">
            <wp:extent cx="1369168" cy="1796390"/>
            <wp:effectExtent l="190500" t="152400" r="173882" b="12766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9085" t="18448" r="65659" b="22385"/>
                    <a:stretch>
                      <a:fillRect/>
                    </a:stretch>
                  </pic:blipFill>
                  <pic:spPr bwMode="auto">
                    <a:xfrm>
                      <a:off x="0" y="0"/>
                      <a:ext cx="1369168" cy="1796390"/>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0B3933" w:rsidP="000B3933">
      <w:pPr>
        <w:pStyle w:val="Descripcin"/>
        <w:jc w:val="center"/>
        <w:rPr>
          <w:rFonts w:asciiTheme="majorHAnsi" w:hAnsiTheme="majorHAnsi"/>
          <w:lang w:val="en-US"/>
        </w:rPr>
      </w:pPr>
      <w:r w:rsidRPr="00380EE3">
        <w:rPr>
          <w:lang w:val="en-US"/>
        </w:rPr>
        <w:t xml:space="preserve">Figure </w:t>
      </w:r>
      <w:r w:rsidR="008D7C0E">
        <w:fldChar w:fldCharType="begin"/>
      </w:r>
      <w:r w:rsidRPr="00380EE3">
        <w:rPr>
          <w:lang w:val="en-US"/>
        </w:rPr>
        <w:instrText xml:space="preserve"> SEQ Figure \* ARABIC </w:instrText>
      </w:r>
      <w:r w:rsidR="008D7C0E">
        <w:fldChar w:fldCharType="separate"/>
      </w:r>
      <w:r w:rsidR="005A500C">
        <w:rPr>
          <w:noProof/>
          <w:lang w:val="en-US"/>
        </w:rPr>
        <w:t>12</w:t>
      </w:r>
      <w:r w:rsidR="008D7C0E">
        <w:fldChar w:fldCharType="end"/>
      </w:r>
    </w:p>
    <w:p w:rsidR="000B3933" w:rsidRDefault="000B3933" w:rsidP="008244B9">
      <w:pPr>
        <w:jc w:val="both"/>
        <w:rPr>
          <w:rFonts w:asciiTheme="majorHAnsi" w:hAnsiTheme="majorHAnsi"/>
          <w:sz w:val="18"/>
          <w:szCs w:val="18"/>
          <w:lang w:val="en-US"/>
        </w:rPr>
      </w:pPr>
      <w:r>
        <w:rPr>
          <w:rFonts w:asciiTheme="majorHAnsi" w:hAnsiTheme="majorHAnsi"/>
          <w:sz w:val="18"/>
          <w:szCs w:val="18"/>
          <w:lang w:val="en-US"/>
        </w:rPr>
        <w:t xml:space="preserve">The program gives two options to introduce </w:t>
      </w:r>
      <w:r w:rsidR="00813588">
        <w:rPr>
          <w:rFonts w:asciiTheme="majorHAnsi" w:hAnsiTheme="majorHAnsi"/>
          <w:sz w:val="18"/>
          <w:szCs w:val="18"/>
          <w:lang w:val="en-US"/>
        </w:rPr>
        <w:t xml:space="preserve">these </w:t>
      </w:r>
      <w:r>
        <w:rPr>
          <w:rFonts w:asciiTheme="majorHAnsi" w:hAnsiTheme="majorHAnsi"/>
          <w:sz w:val="18"/>
          <w:szCs w:val="18"/>
          <w:lang w:val="en-US"/>
        </w:rPr>
        <w:t>values:</w:t>
      </w:r>
    </w:p>
    <w:p w:rsidR="00380EE3" w:rsidRPr="00380EE3" w:rsidRDefault="00380EE3" w:rsidP="000B3933">
      <w:pPr>
        <w:jc w:val="both"/>
        <w:rPr>
          <w:rFonts w:asciiTheme="majorHAnsi" w:hAnsiTheme="majorHAnsi"/>
          <w:color w:val="00B0F0"/>
          <w:sz w:val="18"/>
          <w:szCs w:val="18"/>
          <w:lang w:val="en-US"/>
        </w:rPr>
      </w:pPr>
      <w:r>
        <w:rPr>
          <w:rFonts w:asciiTheme="majorHAnsi" w:hAnsiTheme="majorHAnsi"/>
          <w:color w:val="00B0F0"/>
          <w:sz w:val="18"/>
          <w:szCs w:val="18"/>
          <w:lang w:val="en-US"/>
        </w:rPr>
        <w:t>Use concentration values</w:t>
      </w:r>
    </w:p>
    <w:p w:rsidR="000B3933" w:rsidRPr="002364F6" w:rsidRDefault="00380EE3" w:rsidP="00902E83">
      <w:pPr>
        <w:ind w:firstLine="708"/>
        <w:jc w:val="both"/>
        <w:rPr>
          <w:rFonts w:asciiTheme="majorHAnsi" w:hAnsiTheme="majorHAnsi"/>
          <w:sz w:val="18"/>
          <w:szCs w:val="18"/>
          <w:lang w:val="en-US"/>
        </w:rPr>
      </w:pPr>
      <w:r>
        <w:rPr>
          <w:rFonts w:asciiTheme="majorHAnsi" w:hAnsiTheme="majorHAnsi"/>
          <w:sz w:val="18"/>
          <w:szCs w:val="18"/>
          <w:lang w:val="en-US"/>
        </w:rPr>
        <w:t>A</w:t>
      </w:r>
      <w:r w:rsidR="000B3933" w:rsidRPr="002364F6">
        <w:rPr>
          <w:rFonts w:asciiTheme="majorHAnsi" w:hAnsiTheme="majorHAnsi"/>
          <w:sz w:val="18"/>
          <w:szCs w:val="18"/>
          <w:lang w:val="en-US"/>
        </w:rPr>
        <w:t xml:space="preserve">llows </w:t>
      </w:r>
      <w:r w:rsidR="0065556F">
        <w:rPr>
          <w:rFonts w:asciiTheme="majorHAnsi" w:hAnsiTheme="majorHAnsi"/>
          <w:sz w:val="18"/>
          <w:szCs w:val="18"/>
          <w:lang w:val="en-US"/>
        </w:rPr>
        <w:t>the input of</w:t>
      </w:r>
      <w:r w:rsidR="000B3933" w:rsidRPr="002364F6">
        <w:rPr>
          <w:rFonts w:asciiTheme="majorHAnsi" w:hAnsiTheme="majorHAnsi"/>
          <w:sz w:val="18"/>
          <w:szCs w:val="18"/>
          <w:lang w:val="en-US"/>
        </w:rPr>
        <w:t xml:space="preserve"> concentration</w:t>
      </w:r>
      <w:r w:rsidR="0065556F">
        <w:rPr>
          <w:rFonts w:asciiTheme="majorHAnsi" w:hAnsiTheme="majorHAnsi"/>
          <w:sz w:val="18"/>
          <w:szCs w:val="18"/>
          <w:lang w:val="en-US"/>
        </w:rPr>
        <w:t>s</w:t>
      </w:r>
      <w:r w:rsidR="000B3933" w:rsidRPr="002364F6">
        <w:rPr>
          <w:rFonts w:asciiTheme="majorHAnsi" w:hAnsiTheme="majorHAnsi"/>
          <w:sz w:val="18"/>
          <w:szCs w:val="18"/>
          <w:lang w:val="en-US"/>
        </w:rPr>
        <w:t xml:space="preserve"> of U, Th and K (</w:t>
      </w:r>
      <w:proofErr w:type="spellStart"/>
      <w:r w:rsidR="000B3933" w:rsidRPr="002364F6">
        <w:rPr>
          <w:rFonts w:asciiTheme="majorHAnsi" w:hAnsiTheme="majorHAnsi"/>
          <w:sz w:val="18"/>
          <w:szCs w:val="18"/>
          <w:lang w:val="en-US"/>
        </w:rPr>
        <w:t>Rb</w:t>
      </w:r>
      <w:proofErr w:type="spellEnd"/>
      <w:r w:rsidR="000B3933" w:rsidRPr="002364F6">
        <w:rPr>
          <w:rFonts w:asciiTheme="majorHAnsi" w:hAnsiTheme="majorHAnsi"/>
          <w:sz w:val="18"/>
          <w:szCs w:val="18"/>
          <w:lang w:val="en-US"/>
        </w:rPr>
        <w:t xml:space="preserve"> optional).</w:t>
      </w:r>
    </w:p>
    <w:p w:rsidR="00380EE3" w:rsidRPr="00380EE3" w:rsidRDefault="00380EE3" w:rsidP="000B3933">
      <w:pPr>
        <w:jc w:val="both"/>
        <w:rPr>
          <w:rFonts w:asciiTheme="majorHAnsi" w:hAnsiTheme="majorHAnsi"/>
          <w:color w:val="00B0F0"/>
          <w:sz w:val="18"/>
          <w:szCs w:val="18"/>
          <w:lang w:val="en-US"/>
        </w:rPr>
      </w:pPr>
      <w:r>
        <w:rPr>
          <w:rFonts w:asciiTheme="majorHAnsi" w:hAnsiTheme="majorHAnsi"/>
          <w:color w:val="00B0F0"/>
          <w:sz w:val="18"/>
          <w:szCs w:val="18"/>
          <w:lang w:val="en-US"/>
        </w:rPr>
        <w:t xml:space="preserve">Use activity values in </w:t>
      </w:r>
      <w:proofErr w:type="spellStart"/>
      <w:r>
        <w:rPr>
          <w:rFonts w:asciiTheme="majorHAnsi" w:hAnsiTheme="majorHAnsi"/>
          <w:color w:val="00B0F0"/>
          <w:sz w:val="18"/>
          <w:szCs w:val="18"/>
          <w:lang w:val="en-US"/>
        </w:rPr>
        <w:t>Bq</w:t>
      </w:r>
      <w:proofErr w:type="spellEnd"/>
      <w:r>
        <w:rPr>
          <w:rFonts w:asciiTheme="majorHAnsi" w:hAnsiTheme="majorHAnsi"/>
          <w:color w:val="00B0F0"/>
          <w:sz w:val="18"/>
          <w:szCs w:val="18"/>
          <w:lang w:val="en-US"/>
        </w:rPr>
        <w:t>/kg</w:t>
      </w:r>
    </w:p>
    <w:p w:rsidR="000B3933" w:rsidRDefault="00380EE3" w:rsidP="00902E83">
      <w:pPr>
        <w:ind w:left="708"/>
        <w:jc w:val="both"/>
        <w:rPr>
          <w:rFonts w:asciiTheme="majorHAnsi" w:hAnsiTheme="majorHAnsi"/>
          <w:sz w:val="18"/>
          <w:szCs w:val="18"/>
          <w:lang w:val="en-US"/>
        </w:rPr>
      </w:pPr>
      <w:r>
        <w:rPr>
          <w:rFonts w:asciiTheme="majorHAnsi" w:hAnsiTheme="majorHAnsi"/>
          <w:sz w:val="18"/>
          <w:szCs w:val="18"/>
          <w:lang w:val="en-US"/>
        </w:rPr>
        <w:t>A</w:t>
      </w:r>
      <w:r w:rsidR="000B3933" w:rsidRPr="002364F6">
        <w:rPr>
          <w:rFonts w:asciiTheme="majorHAnsi" w:hAnsiTheme="majorHAnsi"/>
          <w:sz w:val="18"/>
          <w:szCs w:val="18"/>
          <w:lang w:val="en-US"/>
        </w:rPr>
        <w:t xml:space="preserve">llows </w:t>
      </w:r>
      <w:r w:rsidR="0065556F">
        <w:rPr>
          <w:rFonts w:asciiTheme="majorHAnsi" w:hAnsiTheme="majorHAnsi"/>
          <w:sz w:val="18"/>
          <w:szCs w:val="18"/>
          <w:lang w:val="en-US"/>
        </w:rPr>
        <w:t>the input of</w:t>
      </w:r>
      <w:r w:rsidR="000B3933" w:rsidRPr="002364F6">
        <w:rPr>
          <w:rFonts w:asciiTheme="majorHAnsi" w:hAnsiTheme="majorHAnsi"/>
          <w:sz w:val="18"/>
          <w:szCs w:val="18"/>
          <w:lang w:val="en-US"/>
        </w:rPr>
        <w:t xml:space="preserve"> the activities of the different </w:t>
      </w:r>
      <w:proofErr w:type="spellStart"/>
      <w:r w:rsidR="000B3933" w:rsidRPr="002364F6">
        <w:rPr>
          <w:rFonts w:asciiTheme="majorHAnsi" w:hAnsiTheme="majorHAnsi"/>
          <w:sz w:val="18"/>
          <w:szCs w:val="18"/>
          <w:lang w:val="en-US"/>
        </w:rPr>
        <w:t>radionuclei</w:t>
      </w:r>
      <w:proofErr w:type="spellEnd"/>
      <w:r w:rsidR="000B3933" w:rsidRPr="002364F6">
        <w:rPr>
          <w:rFonts w:asciiTheme="majorHAnsi" w:hAnsiTheme="majorHAnsi"/>
          <w:sz w:val="18"/>
          <w:szCs w:val="18"/>
          <w:lang w:val="en-US"/>
        </w:rPr>
        <w:t xml:space="preserve"> that compound the U and Th decay </w:t>
      </w:r>
      <w:r>
        <w:rPr>
          <w:rFonts w:asciiTheme="majorHAnsi" w:hAnsiTheme="majorHAnsi"/>
          <w:sz w:val="18"/>
          <w:szCs w:val="18"/>
          <w:lang w:val="en-US"/>
        </w:rPr>
        <w:t>series</w:t>
      </w:r>
      <w:r w:rsidR="000B3933" w:rsidRPr="002364F6">
        <w:rPr>
          <w:rFonts w:asciiTheme="majorHAnsi" w:hAnsiTheme="majorHAnsi"/>
          <w:sz w:val="18"/>
          <w:szCs w:val="18"/>
          <w:lang w:val="en-US"/>
        </w:rPr>
        <w:t xml:space="preserve">, as well as the K (and </w:t>
      </w:r>
      <w:proofErr w:type="spellStart"/>
      <w:r w:rsidR="000B3933" w:rsidRPr="002364F6">
        <w:rPr>
          <w:rFonts w:asciiTheme="majorHAnsi" w:hAnsiTheme="majorHAnsi"/>
          <w:sz w:val="18"/>
          <w:szCs w:val="18"/>
          <w:lang w:val="en-US"/>
        </w:rPr>
        <w:t>Rb</w:t>
      </w:r>
      <w:proofErr w:type="spellEnd"/>
      <w:r w:rsidR="000B3933" w:rsidRPr="002364F6">
        <w:rPr>
          <w:rFonts w:asciiTheme="majorHAnsi" w:hAnsiTheme="majorHAnsi"/>
          <w:sz w:val="18"/>
          <w:szCs w:val="18"/>
          <w:lang w:val="en-US"/>
        </w:rPr>
        <w:t>, optional) activities.</w:t>
      </w:r>
      <w:r w:rsidR="0065556F">
        <w:rPr>
          <w:rFonts w:asciiTheme="majorHAnsi" w:hAnsiTheme="majorHAnsi"/>
          <w:sz w:val="18"/>
          <w:szCs w:val="18"/>
          <w:lang w:val="en-US"/>
        </w:rPr>
        <w:t xml:space="preserve"> There is also the option </w:t>
      </w:r>
      <w:r w:rsidR="000B3933" w:rsidRPr="002364F6">
        <w:rPr>
          <w:rFonts w:asciiTheme="majorHAnsi" w:hAnsiTheme="majorHAnsi"/>
          <w:sz w:val="18"/>
          <w:szCs w:val="18"/>
          <w:lang w:val="en-US"/>
        </w:rPr>
        <w:t xml:space="preserve">to </w:t>
      </w:r>
      <w:proofErr w:type="gramStart"/>
      <w:r w:rsidR="000B3933" w:rsidRPr="002364F6">
        <w:rPr>
          <w:rFonts w:asciiTheme="majorHAnsi" w:hAnsiTheme="majorHAnsi"/>
          <w:sz w:val="18"/>
          <w:szCs w:val="18"/>
          <w:lang w:val="en-US"/>
        </w:rPr>
        <w:t>take into account</w:t>
      </w:r>
      <w:proofErr w:type="gramEnd"/>
      <w:r w:rsidR="000B3933" w:rsidRPr="002364F6">
        <w:rPr>
          <w:rFonts w:asciiTheme="majorHAnsi" w:hAnsiTheme="majorHAnsi"/>
          <w:sz w:val="18"/>
          <w:szCs w:val="18"/>
          <w:lang w:val="en-US"/>
        </w:rPr>
        <w:t xml:space="preserve"> only the </w:t>
      </w:r>
      <w:r w:rsidR="000B3933" w:rsidRPr="002364F6">
        <w:rPr>
          <w:rFonts w:asciiTheme="majorHAnsi" w:hAnsiTheme="majorHAnsi"/>
          <w:sz w:val="18"/>
          <w:szCs w:val="18"/>
          <w:vertAlign w:val="superscript"/>
          <w:lang w:val="en-US"/>
        </w:rPr>
        <w:t>238</w:t>
      </w:r>
      <w:r w:rsidR="000B3933" w:rsidRPr="002364F6">
        <w:rPr>
          <w:rFonts w:asciiTheme="majorHAnsi" w:hAnsiTheme="majorHAnsi"/>
          <w:sz w:val="18"/>
          <w:szCs w:val="18"/>
          <w:lang w:val="en-US"/>
        </w:rPr>
        <w:t xml:space="preserve">U and </w:t>
      </w:r>
      <w:r w:rsidR="000B3933" w:rsidRPr="002364F6">
        <w:rPr>
          <w:rFonts w:asciiTheme="majorHAnsi" w:hAnsiTheme="majorHAnsi"/>
          <w:sz w:val="18"/>
          <w:szCs w:val="18"/>
          <w:vertAlign w:val="superscript"/>
          <w:lang w:val="en-US"/>
        </w:rPr>
        <w:t>232</w:t>
      </w:r>
      <w:r w:rsidR="000B3933" w:rsidRPr="002364F6">
        <w:rPr>
          <w:rFonts w:asciiTheme="majorHAnsi" w:hAnsiTheme="majorHAnsi"/>
          <w:sz w:val="18"/>
          <w:szCs w:val="18"/>
          <w:lang w:val="en-US"/>
        </w:rPr>
        <w:t xml:space="preserve">Th activities by selecting the </w:t>
      </w:r>
      <w:r w:rsidR="000B3933" w:rsidRPr="002364F6">
        <w:rPr>
          <w:rFonts w:asciiTheme="majorHAnsi" w:hAnsiTheme="majorHAnsi"/>
          <w:i/>
          <w:color w:val="7030A0"/>
          <w:sz w:val="18"/>
          <w:szCs w:val="18"/>
          <w:lang w:val="en-US"/>
        </w:rPr>
        <w:t>“Use only U238, Th232 and K40 activities”</w:t>
      </w:r>
      <w:r w:rsidR="000B3933" w:rsidRPr="002364F6">
        <w:rPr>
          <w:rFonts w:asciiTheme="majorHAnsi" w:hAnsiTheme="majorHAnsi"/>
          <w:sz w:val="18"/>
          <w:szCs w:val="18"/>
          <w:lang w:val="en-US"/>
        </w:rPr>
        <w:t xml:space="preserve"> checkbox</w:t>
      </w:r>
      <w:r w:rsidR="00813588">
        <w:rPr>
          <w:rFonts w:asciiTheme="majorHAnsi" w:hAnsiTheme="majorHAnsi"/>
          <w:sz w:val="18"/>
          <w:szCs w:val="18"/>
          <w:lang w:val="en-US"/>
        </w:rPr>
        <w:t xml:space="preserve"> (Fig. 13).</w:t>
      </w:r>
    </w:p>
    <w:p w:rsidR="00380EE3" w:rsidRPr="00FD7FDA" w:rsidRDefault="008244B9" w:rsidP="00380EE3">
      <w:pPr>
        <w:keepNext/>
        <w:jc w:val="center"/>
        <w:rPr>
          <w:lang w:val="en-US"/>
        </w:rPr>
      </w:pPr>
      <w:r w:rsidRPr="002364F6">
        <w:rPr>
          <w:rFonts w:asciiTheme="majorHAnsi" w:hAnsiTheme="majorHAnsi"/>
          <w:sz w:val="18"/>
          <w:szCs w:val="18"/>
          <w:lang w:val="en-US"/>
        </w:rPr>
        <w:t>.</w:t>
      </w:r>
      <w:r w:rsidRPr="002364F6">
        <w:rPr>
          <w:rFonts w:asciiTheme="majorHAnsi" w:hAnsiTheme="majorHAnsi"/>
          <w:noProof/>
          <w:sz w:val="18"/>
          <w:szCs w:val="18"/>
          <w:lang w:val="es-ES" w:eastAsia="zh-TW"/>
        </w:rPr>
        <w:drawing>
          <wp:inline distT="0" distB="0" distL="0" distR="0">
            <wp:extent cx="1346612" cy="1448789"/>
            <wp:effectExtent l="190500" t="152400" r="177388" b="132361"/>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9210" t="18591" r="65856" b="33659"/>
                    <a:stretch>
                      <a:fillRect/>
                    </a:stretch>
                  </pic:blipFill>
                  <pic:spPr bwMode="auto">
                    <a:xfrm>
                      <a:off x="0" y="0"/>
                      <a:ext cx="1346612" cy="1448789"/>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380EE3" w:rsidP="00380EE3">
      <w:pPr>
        <w:pStyle w:val="Descripcin"/>
        <w:jc w:val="center"/>
        <w:rPr>
          <w:rFonts w:asciiTheme="majorHAnsi" w:hAnsiTheme="majorHAnsi"/>
          <w:lang w:val="en-US"/>
        </w:rPr>
      </w:pPr>
      <w:r w:rsidRPr="00380EE3">
        <w:rPr>
          <w:lang w:val="en-US"/>
        </w:rPr>
        <w:t xml:space="preserve">Figure </w:t>
      </w:r>
      <w:r w:rsidR="008D7C0E">
        <w:fldChar w:fldCharType="begin"/>
      </w:r>
      <w:r w:rsidRPr="00380EE3">
        <w:rPr>
          <w:lang w:val="en-US"/>
        </w:rPr>
        <w:instrText xml:space="preserve"> SEQ Figure \* ARABIC </w:instrText>
      </w:r>
      <w:r w:rsidR="008D7C0E">
        <w:fldChar w:fldCharType="separate"/>
      </w:r>
      <w:r w:rsidR="005A500C">
        <w:rPr>
          <w:noProof/>
          <w:lang w:val="en-US"/>
        </w:rPr>
        <w:t>13</w:t>
      </w:r>
      <w:r w:rsidR="008D7C0E">
        <w:fldChar w:fldCharType="end"/>
      </w:r>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If</w:t>
      </w:r>
      <w:r w:rsidRPr="002364F6">
        <w:rPr>
          <w:rFonts w:asciiTheme="majorHAnsi" w:hAnsiTheme="majorHAnsi"/>
          <w:i/>
          <w:color w:val="7030A0"/>
          <w:sz w:val="18"/>
          <w:szCs w:val="18"/>
          <w:lang w:val="en-US"/>
        </w:rPr>
        <w:t xml:space="preserve"> “Use K for </w:t>
      </w:r>
      <w:proofErr w:type="spellStart"/>
      <w:r w:rsidRPr="002364F6">
        <w:rPr>
          <w:rFonts w:asciiTheme="majorHAnsi" w:hAnsiTheme="majorHAnsi"/>
          <w:i/>
          <w:color w:val="7030A0"/>
          <w:sz w:val="18"/>
          <w:szCs w:val="18"/>
          <w:lang w:val="en-US"/>
        </w:rPr>
        <w:t>Rb</w:t>
      </w:r>
      <w:proofErr w:type="spellEnd"/>
      <w:r w:rsidRPr="002364F6">
        <w:rPr>
          <w:rFonts w:asciiTheme="majorHAnsi" w:hAnsiTheme="majorHAnsi"/>
          <w:i/>
          <w:color w:val="7030A0"/>
          <w:sz w:val="18"/>
          <w:szCs w:val="18"/>
          <w:lang w:val="en-US"/>
        </w:rPr>
        <w:t xml:space="preserve"> concentration” </w:t>
      </w:r>
      <w:r w:rsidRPr="002364F6">
        <w:rPr>
          <w:rFonts w:asciiTheme="majorHAnsi" w:hAnsiTheme="majorHAnsi"/>
          <w:sz w:val="18"/>
          <w:szCs w:val="18"/>
          <w:lang w:val="en-US"/>
        </w:rPr>
        <w:t>is selected, the program calculate</w:t>
      </w:r>
      <w:r w:rsidR="0065556F">
        <w:rPr>
          <w:rFonts w:asciiTheme="majorHAnsi" w:hAnsiTheme="majorHAnsi"/>
          <w:sz w:val="18"/>
          <w:szCs w:val="18"/>
          <w:lang w:val="en-US"/>
        </w:rPr>
        <w:t>s</w:t>
      </w:r>
      <w:r w:rsidRPr="002364F6">
        <w:rPr>
          <w:rFonts w:asciiTheme="majorHAnsi" w:hAnsiTheme="majorHAnsi"/>
          <w:sz w:val="18"/>
          <w:szCs w:val="18"/>
          <w:lang w:val="en-US"/>
        </w:rPr>
        <w:t xml:space="preserve"> the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concentration from the K concentration using the formula proposed by </w:t>
      </w:r>
      <w:proofErr w:type="spellStart"/>
      <w:r w:rsidRPr="00AA7437">
        <w:rPr>
          <w:rFonts w:asciiTheme="majorHAnsi" w:hAnsiTheme="majorHAnsi"/>
          <w:sz w:val="18"/>
          <w:szCs w:val="18"/>
          <w:lang w:val="en-US"/>
        </w:rPr>
        <w:t>Mejdahl</w:t>
      </w:r>
      <w:proofErr w:type="spellEnd"/>
      <w:r w:rsidRPr="00AA7437">
        <w:rPr>
          <w:rFonts w:asciiTheme="majorHAnsi" w:hAnsiTheme="majorHAnsi"/>
          <w:sz w:val="18"/>
          <w:szCs w:val="18"/>
          <w:lang w:val="en-US"/>
        </w:rPr>
        <w:t xml:space="preserve"> (1987),</w:t>
      </w:r>
      <w:r w:rsidRPr="002364F6">
        <w:rPr>
          <w:rFonts w:asciiTheme="majorHAnsi" w:hAnsiTheme="majorHAnsi"/>
          <w:sz w:val="18"/>
          <w:szCs w:val="18"/>
          <w:lang w:val="en-US"/>
        </w:rPr>
        <w:t xml:space="preserve"> w</w:t>
      </w:r>
      <w:r w:rsidR="00380EE3">
        <w:rPr>
          <w:rFonts w:asciiTheme="majorHAnsi" w:hAnsiTheme="majorHAnsi"/>
          <w:sz w:val="18"/>
          <w:szCs w:val="18"/>
          <w:lang w:val="en-US"/>
        </w:rPr>
        <w:t xml:space="preserve">here </w:t>
      </w:r>
      <w:proofErr w:type="spellStart"/>
      <w:r w:rsidR="00380EE3">
        <w:rPr>
          <w:rFonts w:asciiTheme="majorHAnsi" w:hAnsiTheme="majorHAnsi"/>
          <w:sz w:val="18"/>
          <w:szCs w:val="18"/>
          <w:lang w:val="en-US"/>
        </w:rPr>
        <w:t>Rb</w:t>
      </w:r>
      <w:proofErr w:type="spellEnd"/>
      <w:r w:rsidR="00380EE3">
        <w:rPr>
          <w:rFonts w:asciiTheme="majorHAnsi" w:hAnsiTheme="majorHAnsi"/>
          <w:sz w:val="18"/>
          <w:szCs w:val="18"/>
          <w:lang w:val="en-US"/>
        </w:rPr>
        <w:t xml:space="preserve"> (ppm) is equal to 9.17 </w:t>
      </w:r>
      <w:r w:rsidR="00380EE3">
        <w:rPr>
          <w:rFonts w:ascii="Times New Roman" w:hAnsi="Times New Roman" w:cs="Times New Roman"/>
          <w:sz w:val="18"/>
          <w:szCs w:val="18"/>
          <w:lang w:val="en-US"/>
        </w:rPr>
        <w:t>·</w:t>
      </w:r>
      <w:r w:rsidRPr="002364F6">
        <w:rPr>
          <w:rFonts w:asciiTheme="majorHAnsi" w:hAnsiTheme="majorHAnsi"/>
          <w:sz w:val="18"/>
          <w:szCs w:val="18"/>
          <w:lang w:val="en-US"/>
        </w:rPr>
        <w:t xml:space="preserve"> 38.13 K (%).</w:t>
      </w:r>
    </w:p>
    <w:p w:rsidR="008244B9" w:rsidRPr="00AA7437"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 xml:space="preserve">If radionuclide concentrations (U, Th, K and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or activities of the U, Th and K series have been provided, the dose rate arising from each radionuclide is attenuated individually, before being summed to produce the attenuated alpha dose or beta </w:t>
      </w:r>
      <w:r w:rsidRPr="00AA7437">
        <w:rPr>
          <w:rFonts w:asciiTheme="majorHAnsi" w:hAnsiTheme="majorHAnsi"/>
          <w:sz w:val="18"/>
          <w:szCs w:val="18"/>
          <w:lang w:val="en-US"/>
        </w:rPr>
        <w:t>dose (</w:t>
      </w:r>
      <w:proofErr w:type="spellStart"/>
      <w:r w:rsidRPr="00AA7437">
        <w:rPr>
          <w:rFonts w:asciiTheme="majorHAnsi" w:hAnsiTheme="majorHAnsi"/>
          <w:sz w:val="18"/>
          <w:szCs w:val="18"/>
          <w:lang w:val="en-US"/>
        </w:rPr>
        <w:t>Durcan</w:t>
      </w:r>
      <w:proofErr w:type="spellEnd"/>
      <w:r w:rsidRPr="00AA7437">
        <w:rPr>
          <w:rFonts w:asciiTheme="majorHAnsi" w:hAnsiTheme="majorHAnsi"/>
          <w:sz w:val="18"/>
          <w:szCs w:val="18"/>
          <w:lang w:val="en-US"/>
        </w:rPr>
        <w:t xml:space="preserve"> </w:t>
      </w:r>
      <w:r w:rsidRPr="00AA7437">
        <w:rPr>
          <w:rFonts w:asciiTheme="majorHAnsi" w:hAnsiTheme="majorHAnsi"/>
          <w:i/>
          <w:sz w:val="18"/>
          <w:szCs w:val="18"/>
          <w:lang w:val="en-US"/>
        </w:rPr>
        <w:t>et al</w:t>
      </w:r>
      <w:r w:rsidRPr="00AA7437">
        <w:rPr>
          <w:rFonts w:asciiTheme="majorHAnsi" w:hAnsiTheme="majorHAnsi"/>
          <w:sz w:val="18"/>
          <w:szCs w:val="18"/>
          <w:lang w:val="en-US"/>
        </w:rPr>
        <w:t>., 2015).</w:t>
      </w:r>
    </w:p>
    <w:p w:rsidR="008244B9" w:rsidRPr="002364F6" w:rsidRDefault="008244B9" w:rsidP="008244B9">
      <w:pPr>
        <w:jc w:val="both"/>
        <w:rPr>
          <w:rFonts w:asciiTheme="majorHAnsi" w:hAnsiTheme="majorHAnsi"/>
          <w:sz w:val="18"/>
          <w:szCs w:val="18"/>
          <w:lang w:val="en-US"/>
        </w:rPr>
      </w:pPr>
    </w:p>
    <w:p w:rsidR="008244B9" w:rsidRPr="00380EE3" w:rsidRDefault="008244B9" w:rsidP="008244B9">
      <w:pPr>
        <w:pStyle w:val="Prrafodelista"/>
        <w:numPr>
          <w:ilvl w:val="2"/>
          <w:numId w:val="7"/>
        </w:numPr>
        <w:outlineLvl w:val="2"/>
        <w:rPr>
          <w:b/>
          <w:color w:val="FF0000"/>
          <w:u w:val="single"/>
        </w:rPr>
      </w:pPr>
      <w:bookmarkStart w:id="11" w:name="_Toc39418507"/>
      <w:r w:rsidRPr="00380EE3">
        <w:rPr>
          <w:b/>
          <w:color w:val="FF0000"/>
          <w:u w:val="single"/>
        </w:rPr>
        <w:t>Internal dose</w:t>
      </w:r>
      <w:bookmarkEnd w:id="11"/>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 xml:space="preserve">As well as the </w:t>
      </w:r>
      <w:r w:rsidRPr="00380EE3">
        <w:rPr>
          <w:rFonts w:asciiTheme="majorHAnsi" w:hAnsiTheme="majorHAnsi"/>
          <w:b/>
          <w:color w:val="FF0000"/>
          <w:sz w:val="18"/>
          <w:szCs w:val="18"/>
          <w:u w:val="single"/>
          <w:lang w:val="en-US"/>
        </w:rPr>
        <w:t>External dose</w:t>
      </w:r>
      <w:r w:rsidRPr="002364F6">
        <w:rPr>
          <w:rFonts w:asciiTheme="majorHAnsi" w:hAnsiTheme="majorHAnsi"/>
          <w:sz w:val="18"/>
          <w:szCs w:val="18"/>
          <w:lang w:val="en-US"/>
        </w:rPr>
        <w:t xml:space="preserve">, the user can </w:t>
      </w:r>
      <w:r w:rsidR="0065556F" w:rsidRPr="002364F6">
        <w:rPr>
          <w:rFonts w:asciiTheme="majorHAnsi" w:hAnsiTheme="majorHAnsi"/>
          <w:sz w:val="18"/>
          <w:szCs w:val="18"/>
          <w:lang w:val="en-US"/>
        </w:rPr>
        <w:t>in</w:t>
      </w:r>
      <w:r w:rsidR="0065556F">
        <w:rPr>
          <w:rFonts w:asciiTheme="majorHAnsi" w:hAnsiTheme="majorHAnsi"/>
          <w:sz w:val="18"/>
          <w:szCs w:val="18"/>
          <w:lang w:val="en-US"/>
        </w:rPr>
        <w:t>put</w:t>
      </w:r>
      <w:r w:rsidR="0065556F" w:rsidRPr="002364F6">
        <w:rPr>
          <w:rFonts w:asciiTheme="majorHAnsi" w:hAnsiTheme="majorHAnsi"/>
          <w:sz w:val="18"/>
          <w:szCs w:val="18"/>
          <w:lang w:val="en-US"/>
        </w:rPr>
        <w:t xml:space="preserve"> </w:t>
      </w:r>
      <w:r w:rsidRPr="002364F6">
        <w:rPr>
          <w:rFonts w:asciiTheme="majorHAnsi" w:hAnsiTheme="majorHAnsi"/>
          <w:sz w:val="18"/>
          <w:szCs w:val="18"/>
          <w:lang w:val="en-US"/>
        </w:rPr>
        <w:t>the values of U, Th and K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optional) that contribute to the internal dose of the grains. Dose rates are calculated from radionuclide concentrations and multiplied by the </w:t>
      </w:r>
      <w:r w:rsidR="00813588">
        <w:rPr>
          <w:rFonts w:asciiTheme="majorHAnsi" w:hAnsiTheme="majorHAnsi"/>
          <w:sz w:val="18"/>
          <w:szCs w:val="18"/>
          <w:lang w:val="en-US"/>
        </w:rPr>
        <w:t>chosen</w:t>
      </w:r>
      <w:r w:rsidR="009372F7">
        <w:rPr>
          <w:rFonts w:asciiTheme="majorHAnsi" w:hAnsiTheme="majorHAnsi"/>
          <w:sz w:val="18"/>
          <w:szCs w:val="18"/>
          <w:lang w:val="en-US"/>
        </w:rPr>
        <w:t xml:space="preserve"> </w:t>
      </w:r>
      <w:r w:rsidRPr="002364F6">
        <w:rPr>
          <w:rFonts w:asciiTheme="majorHAnsi" w:hAnsiTheme="majorHAnsi"/>
          <w:sz w:val="18"/>
          <w:szCs w:val="18"/>
          <w:lang w:val="en-US"/>
        </w:rPr>
        <w:t xml:space="preserve">conversion factors (see </w:t>
      </w:r>
      <w:r w:rsidRPr="002364F6">
        <w:rPr>
          <w:rFonts w:asciiTheme="majorHAnsi" w:hAnsiTheme="majorHAnsi"/>
          <w:b/>
          <w:color w:val="365F91" w:themeColor="accent1" w:themeShade="BF"/>
          <w:sz w:val="18"/>
          <w:szCs w:val="18"/>
          <w:lang w:val="en-US"/>
        </w:rPr>
        <w:t xml:space="preserve">“Dosimetry (Correction factors)” </w:t>
      </w:r>
      <w:r w:rsidRPr="002364F6">
        <w:rPr>
          <w:rFonts w:asciiTheme="majorHAnsi" w:hAnsiTheme="majorHAnsi"/>
          <w:sz w:val="18"/>
          <w:szCs w:val="18"/>
          <w:lang w:val="en-US"/>
        </w:rPr>
        <w:t xml:space="preserve">tab). The values </w:t>
      </w:r>
      <w:r w:rsidR="00140B23">
        <w:rPr>
          <w:rFonts w:asciiTheme="majorHAnsi" w:hAnsiTheme="majorHAnsi"/>
          <w:sz w:val="18"/>
          <w:szCs w:val="18"/>
          <w:lang w:val="en-US"/>
        </w:rPr>
        <w:t>input</w:t>
      </w:r>
      <w:r w:rsidR="00140B23"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will be corrected by the alpha attenuation factor (see </w:t>
      </w:r>
      <w:r w:rsidRPr="002364F6">
        <w:rPr>
          <w:rFonts w:asciiTheme="majorHAnsi" w:hAnsiTheme="majorHAnsi"/>
          <w:b/>
          <w:color w:val="365F91" w:themeColor="accent1" w:themeShade="BF"/>
          <w:sz w:val="18"/>
          <w:szCs w:val="18"/>
          <w:lang w:val="en-US"/>
        </w:rPr>
        <w:t xml:space="preserve">“Dosimetry (Correction Factors)” </w:t>
      </w:r>
      <w:r w:rsidRPr="002364F6">
        <w:rPr>
          <w:rFonts w:asciiTheme="majorHAnsi" w:hAnsiTheme="majorHAnsi"/>
          <w:sz w:val="18"/>
          <w:szCs w:val="18"/>
          <w:lang w:val="en-US"/>
        </w:rPr>
        <w:t xml:space="preserve">tab). Also, if the internal dose value is known (sum of alpha and beta contribution), the user can </w:t>
      </w:r>
      <w:r w:rsidR="00140B23">
        <w:rPr>
          <w:rFonts w:asciiTheme="majorHAnsi" w:hAnsiTheme="majorHAnsi"/>
          <w:sz w:val="18"/>
          <w:szCs w:val="18"/>
          <w:lang w:val="en-US"/>
        </w:rPr>
        <w:t>input</w:t>
      </w:r>
      <w:r w:rsidR="00140B23"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it by selecting the </w:t>
      </w:r>
      <w:r w:rsidRPr="002364F6">
        <w:rPr>
          <w:rFonts w:asciiTheme="majorHAnsi" w:hAnsiTheme="majorHAnsi"/>
          <w:i/>
          <w:color w:val="7030A0"/>
          <w:sz w:val="18"/>
          <w:szCs w:val="18"/>
          <w:lang w:val="en-US"/>
        </w:rPr>
        <w:t>“User Internal dose value”</w:t>
      </w:r>
      <w:r w:rsidRPr="002364F6">
        <w:rPr>
          <w:rFonts w:asciiTheme="majorHAnsi" w:hAnsiTheme="majorHAnsi"/>
          <w:sz w:val="18"/>
          <w:szCs w:val="18"/>
          <w:lang w:val="en-US"/>
        </w:rPr>
        <w:t xml:space="preserve"> checkbox</w:t>
      </w:r>
      <w:r w:rsidR="00813588">
        <w:rPr>
          <w:rFonts w:asciiTheme="majorHAnsi" w:hAnsiTheme="majorHAnsi"/>
          <w:sz w:val="18"/>
          <w:szCs w:val="18"/>
          <w:lang w:val="en-US"/>
        </w:rPr>
        <w:t xml:space="preserve"> (Fig. 14)</w:t>
      </w:r>
      <w:r w:rsidRPr="002364F6">
        <w:rPr>
          <w:rFonts w:asciiTheme="majorHAnsi" w:hAnsiTheme="majorHAnsi"/>
          <w:sz w:val="18"/>
          <w:szCs w:val="18"/>
          <w:lang w:val="en-US"/>
        </w:rPr>
        <w:t xml:space="preserve">. </w:t>
      </w:r>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lastRenderedPageBreak/>
        <w:t>If</w:t>
      </w:r>
      <w:r w:rsidRPr="002364F6">
        <w:rPr>
          <w:rFonts w:asciiTheme="majorHAnsi" w:hAnsiTheme="majorHAnsi"/>
          <w:i/>
          <w:color w:val="7030A0"/>
          <w:sz w:val="18"/>
          <w:szCs w:val="18"/>
          <w:lang w:val="en-US"/>
        </w:rPr>
        <w:t xml:space="preserve"> “Use K for </w:t>
      </w:r>
      <w:proofErr w:type="spellStart"/>
      <w:r w:rsidRPr="002364F6">
        <w:rPr>
          <w:rFonts w:asciiTheme="majorHAnsi" w:hAnsiTheme="majorHAnsi"/>
          <w:i/>
          <w:color w:val="7030A0"/>
          <w:sz w:val="18"/>
          <w:szCs w:val="18"/>
          <w:lang w:val="en-US"/>
        </w:rPr>
        <w:t>Rb</w:t>
      </w:r>
      <w:proofErr w:type="spellEnd"/>
      <w:r w:rsidRPr="002364F6">
        <w:rPr>
          <w:rFonts w:asciiTheme="majorHAnsi" w:hAnsiTheme="majorHAnsi"/>
          <w:i/>
          <w:color w:val="7030A0"/>
          <w:sz w:val="18"/>
          <w:szCs w:val="18"/>
          <w:lang w:val="en-US"/>
        </w:rPr>
        <w:t xml:space="preserve"> concentration” </w:t>
      </w:r>
      <w:r w:rsidRPr="002364F6">
        <w:rPr>
          <w:rFonts w:asciiTheme="majorHAnsi" w:hAnsiTheme="majorHAnsi"/>
          <w:sz w:val="18"/>
          <w:szCs w:val="18"/>
          <w:lang w:val="en-US"/>
        </w:rPr>
        <w:t>is selected, the program calculate</w:t>
      </w:r>
      <w:r w:rsidR="00140B23">
        <w:rPr>
          <w:rFonts w:asciiTheme="majorHAnsi" w:hAnsiTheme="majorHAnsi"/>
          <w:sz w:val="18"/>
          <w:szCs w:val="18"/>
          <w:lang w:val="en-US"/>
        </w:rPr>
        <w:t>s</w:t>
      </w:r>
      <w:r w:rsidRPr="002364F6">
        <w:rPr>
          <w:rFonts w:asciiTheme="majorHAnsi" w:hAnsiTheme="majorHAnsi"/>
          <w:sz w:val="18"/>
          <w:szCs w:val="18"/>
          <w:lang w:val="en-US"/>
        </w:rPr>
        <w:t xml:space="preserve"> the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concentration from the K concentration using the formula proposed by </w:t>
      </w:r>
      <w:proofErr w:type="spellStart"/>
      <w:r w:rsidRPr="009372F7">
        <w:rPr>
          <w:rFonts w:asciiTheme="majorHAnsi" w:hAnsiTheme="majorHAnsi"/>
          <w:sz w:val="18"/>
          <w:szCs w:val="18"/>
          <w:lang w:val="en-US"/>
        </w:rPr>
        <w:t>Mejdahl</w:t>
      </w:r>
      <w:proofErr w:type="spellEnd"/>
      <w:r w:rsidRPr="009372F7">
        <w:rPr>
          <w:rFonts w:asciiTheme="majorHAnsi" w:hAnsiTheme="majorHAnsi"/>
          <w:sz w:val="18"/>
          <w:szCs w:val="18"/>
          <w:lang w:val="en-US"/>
        </w:rPr>
        <w:t xml:space="preserve"> (1987),</w:t>
      </w:r>
      <w:r w:rsidRPr="002364F6">
        <w:rPr>
          <w:rFonts w:asciiTheme="majorHAnsi" w:hAnsiTheme="majorHAnsi"/>
          <w:sz w:val="18"/>
          <w:szCs w:val="18"/>
          <w:lang w:val="en-US"/>
        </w:rPr>
        <w:t xml:space="preserve"> where </w:t>
      </w:r>
      <w:proofErr w:type="spellStart"/>
      <w:r w:rsidRPr="002364F6">
        <w:rPr>
          <w:rFonts w:asciiTheme="majorHAnsi" w:hAnsiTheme="majorHAnsi"/>
          <w:sz w:val="18"/>
          <w:szCs w:val="18"/>
          <w:lang w:val="en-US"/>
        </w:rPr>
        <w:t>Rb</w:t>
      </w:r>
      <w:proofErr w:type="spellEnd"/>
      <w:r w:rsidRPr="002364F6">
        <w:rPr>
          <w:rFonts w:asciiTheme="majorHAnsi" w:hAnsiTheme="majorHAnsi"/>
          <w:sz w:val="18"/>
          <w:szCs w:val="18"/>
          <w:lang w:val="en-US"/>
        </w:rPr>
        <w:t xml:space="preserve"> (ppm) is equal to 9.17 </w:t>
      </w:r>
      <w:r w:rsidR="00380EE3">
        <w:rPr>
          <w:rFonts w:ascii="Times New Roman" w:hAnsi="Times New Roman" w:cs="Times New Roman"/>
          <w:sz w:val="18"/>
          <w:szCs w:val="18"/>
          <w:lang w:val="en-US"/>
        </w:rPr>
        <w:t>·</w:t>
      </w:r>
      <w:r w:rsidRPr="002364F6">
        <w:rPr>
          <w:rFonts w:asciiTheme="majorHAnsi" w:hAnsiTheme="majorHAnsi"/>
          <w:sz w:val="18"/>
          <w:szCs w:val="18"/>
          <w:lang w:val="en-US"/>
        </w:rPr>
        <w:t xml:space="preserve"> 38.13 K (%).</w:t>
      </w:r>
    </w:p>
    <w:p w:rsidR="00380EE3" w:rsidRDefault="008244B9" w:rsidP="00380EE3">
      <w:pPr>
        <w:keepNext/>
        <w:jc w:val="center"/>
      </w:pPr>
      <w:r w:rsidRPr="002364F6">
        <w:rPr>
          <w:rFonts w:asciiTheme="majorHAnsi" w:hAnsiTheme="majorHAnsi"/>
          <w:noProof/>
          <w:sz w:val="18"/>
          <w:szCs w:val="18"/>
          <w:lang w:val="es-ES" w:eastAsia="zh-TW"/>
        </w:rPr>
        <w:drawing>
          <wp:inline distT="0" distB="0" distL="0" distR="0">
            <wp:extent cx="3061763" cy="554181"/>
            <wp:effectExtent l="190500" t="152400" r="176737" b="131619"/>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34036" t="18448" r="9621" b="63381"/>
                    <a:stretch>
                      <a:fillRect/>
                    </a:stretch>
                  </pic:blipFill>
                  <pic:spPr bwMode="auto">
                    <a:xfrm>
                      <a:off x="0" y="0"/>
                      <a:ext cx="3061763" cy="554181"/>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380EE3" w:rsidP="00380EE3">
      <w:pPr>
        <w:pStyle w:val="Descripcin"/>
        <w:jc w:val="center"/>
        <w:rPr>
          <w:rFonts w:asciiTheme="majorHAnsi" w:hAnsiTheme="majorHAnsi"/>
          <w:lang w:val="en-US"/>
        </w:rPr>
      </w:pPr>
      <w:r>
        <w:t xml:space="preserve">Figure </w:t>
      </w:r>
      <w:r w:rsidR="008D7C0E">
        <w:fldChar w:fldCharType="begin"/>
      </w:r>
      <w:r w:rsidR="00237902">
        <w:instrText xml:space="preserve"> SEQ Figure \* ARABIC </w:instrText>
      </w:r>
      <w:r w:rsidR="008D7C0E">
        <w:fldChar w:fldCharType="separate"/>
      </w:r>
      <w:r w:rsidR="005A500C">
        <w:rPr>
          <w:noProof/>
        </w:rPr>
        <w:t>14</w:t>
      </w:r>
      <w:r w:rsidR="008D7C0E">
        <w:rPr>
          <w:noProof/>
        </w:rPr>
        <w:fldChar w:fldCharType="end"/>
      </w:r>
    </w:p>
    <w:p w:rsidR="008244B9" w:rsidRPr="00380EE3" w:rsidRDefault="008244B9" w:rsidP="008244B9">
      <w:pPr>
        <w:pStyle w:val="Prrafodelista"/>
        <w:numPr>
          <w:ilvl w:val="2"/>
          <w:numId w:val="7"/>
        </w:numPr>
        <w:outlineLvl w:val="2"/>
        <w:rPr>
          <w:b/>
          <w:color w:val="FF0000"/>
          <w:u w:val="single"/>
        </w:rPr>
      </w:pPr>
      <w:bookmarkStart w:id="12" w:name="_Toc39418508"/>
      <w:r w:rsidRPr="00380EE3">
        <w:rPr>
          <w:b/>
          <w:color w:val="FF0000"/>
          <w:u w:val="single"/>
        </w:rPr>
        <w:t>Cosmic dose</w:t>
      </w:r>
      <w:bookmarkEnd w:id="12"/>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 xml:space="preserve">This frame </w:t>
      </w:r>
      <w:r w:rsidR="0086011E">
        <w:rPr>
          <w:rFonts w:asciiTheme="majorHAnsi" w:hAnsiTheme="majorHAnsi"/>
          <w:sz w:val="18"/>
          <w:szCs w:val="18"/>
          <w:lang w:val="en-US"/>
        </w:rPr>
        <w:t xml:space="preserve">(Fig. 15) </w:t>
      </w:r>
      <w:r w:rsidRPr="002364F6">
        <w:rPr>
          <w:rFonts w:asciiTheme="majorHAnsi" w:hAnsiTheme="majorHAnsi"/>
          <w:sz w:val="18"/>
          <w:szCs w:val="18"/>
          <w:lang w:val="en-US"/>
        </w:rPr>
        <w:t xml:space="preserve">allows the user to </w:t>
      </w:r>
      <w:r w:rsidR="009372F7">
        <w:rPr>
          <w:rFonts w:asciiTheme="majorHAnsi" w:hAnsiTheme="majorHAnsi"/>
          <w:sz w:val="18"/>
          <w:szCs w:val="18"/>
          <w:lang w:val="en-US"/>
        </w:rPr>
        <w:t>input</w:t>
      </w:r>
      <w:r w:rsidRPr="002364F6">
        <w:rPr>
          <w:rFonts w:asciiTheme="majorHAnsi" w:hAnsiTheme="majorHAnsi"/>
          <w:sz w:val="18"/>
          <w:szCs w:val="18"/>
          <w:lang w:val="en-US"/>
        </w:rPr>
        <w:t xml:space="preserve"> the parameters to calculate the cosmic dose rate. The cosmic dose calculation procedure, detailed in </w:t>
      </w:r>
      <w:r w:rsidRPr="009372F7">
        <w:rPr>
          <w:rFonts w:asciiTheme="majorHAnsi" w:hAnsiTheme="majorHAnsi"/>
          <w:sz w:val="18"/>
          <w:szCs w:val="18"/>
          <w:lang w:val="en-US"/>
        </w:rPr>
        <w:t>Prescott and Hutton (1994; p. 500),</w:t>
      </w:r>
      <w:r w:rsidRPr="002364F6">
        <w:rPr>
          <w:rFonts w:asciiTheme="majorHAnsi" w:hAnsiTheme="majorHAnsi"/>
          <w:color w:val="E36C0A" w:themeColor="accent6" w:themeShade="BF"/>
          <w:sz w:val="18"/>
          <w:szCs w:val="18"/>
          <w:lang w:val="en-US"/>
        </w:rPr>
        <w:t xml:space="preserve"> </w:t>
      </w:r>
      <w:r w:rsidRPr="002364F6">
        <w:rPr>
          <w:rFonts w:asciiTheme="majorHAnsi" w:hAnsiTheme="majorHAnsi"/>
          <w:sz w:val="18"/>
          <w:szCs w:val="18"/>
          <w:lang w:val="en-US"/>
        </w:rPr>
        <w:t>is used.</w:t>
      </w:r>
    </w:p>
    <w:p w:rsidR="00E12AA2" w:rsidRDefault="008244B9" w:rsidP="00E12AA2">
      <w:pPr>
        <w:keepNext/>
        <w:jc w:val="center"/>
      </w:pPr>
      <w:r w:rsidRPr="002364F6">
        <w:rPr>
          <w:rFonts w:asciiTheme="majorHAnsi" w:hAnsiTheme="majorHAnsi"/>
          <w:noProof/>
          <w:sz w:val="18"/>
          <w:szCs w:val="18"/>
          <w:lang w:val="es-ES" w:eastAsia="zh-TW"/>
        </w:rPr>
        <w:drawing>
          <wp:inline distT="0" distB="0" distL="0" distR="0">
            <wp:extent cx="3079576" cy="1271525"/>
            <wp:effectExtent l="190500" t="152400" r="177974" b="138175"/>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34036" t="36392" r="9621" b="21990"/>
                    <a:stretch>
                      <a:fillRect/>
                    </a:stretch>
                  </pic:blipFill>
                  <pic:spPr bwMode="auto">
                    <a:xfrm>
                      <a:off x="0" y="0"/>
                      <a:ext cx="3079576" cy="1271525"/>
                    </a:xfrm>
                    <a:prstGeom prst="rect">
                      <a:avLst/>
                    </a:prstGeom>
                    <a:ln>
                      <a:noFill/>
                    </a:ln>
                    <a:effectLst>
                      <a:outerShdw blurRad="190500" algn="tl" rotWithShape="0">
                        <a:srgbClr val="000000">
                          <a:alpha val="70000"/>
                        </a:srgbClr>
                      </a:outerShdw>
                    </a:effectLst>
                  </pic:spPr>
                </pic:pic>
              </a:graphicData>
            </a:graphic>
          </wp:inline>
        </w:drawing>
      </w:r>
    </w:p>
    <w:p w:rsidR="008244B9" w:rsidRPr="002364F6" w:rsidRDefault="00E12AA2" w:rsidP="00E12AA2">
      <w:pPr>
        <w:pStyle w:val="Descripcin"/>
        <w:jc w:val="center"/>
        <w:rPr>
          <w:rFonts w:asciiTheme="majorHAnsi" w:hAnsiTheme="majorHAnsi"/>
          <w:lang w:val="en-US"/>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15</w:t>
      </w:r>
      <w:r w:rsidR="008D7C0E">
        <w:fldChar w:fldCharType="end"/>
      </w:r>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For the calculation procedure, a number of parameters are required:</w:t>
      </w:r>
    </w:p>
    <w:p w:rsidR="008244B9" w:rsidRPr="00380EE3" w:rsidRDefault="008244B9" w:rsidP="00E12AA2">
      <w:pPr>
        <w:rPr>
          <w:rFonts w:asciiTheme="majorHAnsi" w:hAnsiTheme="majorHAnsi" w:cs="Arial"/>
          <w:i/>
          <w:color w:val="00B050"/>
          <w:sz w:val="18"/>
          <w:szCs w:val="18"/>
          <w:lang w:val="en-US"/>
        </w:rPr>
      </w:pPr>
      <w:r w:rsidRPr="00380EE3">
        <w:rPr>
          <w:rFonts w:asciiTheme="majorHAnsi" w:hAnsiTheme="majorHAnsi" w:cs="Arial"/>
          <w:i/>
          <w:color w:val="00B050"/>
          <w:sz w:val="18"/>
          <w:szCs w:val="18"/>
          <w:lang w:val="en-US"/>
        </w:rPr>
        <w:t>Sediment density</w:t>
      </w:r>
    </w:p>
    <w:p w:rsidR="008244B9" w:rsidRPr="002364F6" w:rsidRDefault="008244B9" w:rsidP="008244B9">
      <w:pPr>
        <w:ind w:left="360"/>
        <w:rPr>
          <w:rFonts w:asciiTheme="majorHAnsi" w:hAnsiTheme="majorHAnsi"/>
          <w:sz w:val="18"/>
          <w:szCs w:val="18"/>
          <w:lang w:val="en-US"/>
        </w:rPr>
      </w:pPr>
      <w:r w:rsidRPr="002364F6">
        <w:rPr>
          <w:rFonts w:asciiTheme="majorHAnsi" w:hAnsiTheme="majorHAnsi"/>
          <w:sz w:val="18"/>
          <w:szCs w:val="18"/>
          <w:lang w:val="en-US"/>
        </w:rPr>
        <w:t xml:space="preserve">Mean value of the sediment density. A </w:t>
      </w:r>
      <w:r w:rsidR="005B7368">
        <w:rPr>
          <w:rFonts w:asciiTheme="majorHAnsi" w:hAnsiTheme="majorHAnsi"/>
          <w:sz w:val="18"/>
          <w:szCs w:val="18"/>
          <w:lang w:val="en-US"/>
        </w:rPr>
        <w:t xml:space="preserve">default value of </w:t>
      </w:r>
      <w:proofErr w:type="spellStart"/>
      <w:r w:rsidRPr="002364F6">
        <w:rPr>
          <w:rFonts w:asciiTheme="majorHAnsi" w:hAnsiTheme="majorHAnsi"/>
          <w:sz w:val="18"/>
          <w:szCs w:val="18"/>
          <w:lang w:val="en-US"/>
        </w:rPr>
        <w:t>of</w:t>
      </w:r>
      <w:proofErr w:type="spellEnd"/>
      <w:r w:rsidRPr="002364F6">
        <w:rPr>
          <w:rFonts w:asciiTheme="majorHAnsi" w:hAnsiTheme="majorHAnsi"/>
          <w:sz w:val="18"/>
          <w:szCs w:val="18"/>
          <w:lang w:val="en-US"/>
        </w:rPr>
        <w:t xml:space="preserve"> 1.80 g/cm</w:t>
      </w:r>
      <w:r w:rsidRPr="00E12AA2">
        <w:rPr>
          <w:rFonts w:asciiTheme="majorHAnsi" w:hAnsiTheme="majorHAnsi"/>
          <w:sz w:val="18"/>
          <w:szCs w:val="18"/>
          <w:vertAlign w:val="superscript"/>
          <w:lang w:val="en-US"/>
        </w:rPr>
        <w:t>3</w:t>
      </w:r>
      <w:r w:rsidRPr="002364F6">
        <w:rPr>
          <w:rFonts w:asciiTheme="majorHAnsi" w:hAnsiTheme="majorHAnsi"/>
          <w:sz w:val="18"/>
          <w:szCs w:val="18"/>
          <w:lang w:val="en-US"/>
        </w:rPr>
        <w:t xml:space="preserve"> is </w:t>
      </w:r>
      <w:r w:rsidR="005B7368">
        <w:rPr>
          <w:rFonts w:asciiTheme="majorHAnsi" w:hAnsiTheme="majorHAnsi"/>
          <w:sz w:val="18"/>
          <w:szCs w:val="18"/>
          <w:lang w:val="en-US"/>
        </w:rPr>
        <w:t>input and can be amended</w:t>
      </w:r>
      <w:r w:rsidRPr="002364F6">
        <w:rPr>
          <w:rFonts w:asciiTheme="majorHAnsi" w:hAnsiTheme="majorHAnsi"/>
          <w:sz w:val="18"/>
          <w:szCs w:val="18"/>
          <w:lang w:val="en-US"/>
        </w:rPr>
        <w:t>.</w:t>
      </w:r>
    </w:p>
    <w:p w:rsidR="008244B9" w:rsidRPr="002364F6" w:rsidRDefault="008244B9" w:rsidP="00E12AA2">
      <w:pPr>
        <w:rPr>
          <w:rFonts w:asciiTheme="majorHAnsi" w:hAnsiTheme="majorHAnsi"/>
          <w:sz w:val="18"/>
          <w:szCs w:val="18"/>
          <w:lang w:val="en-US"/>
        </w:rPr>
      </w:pPr>
      <w:r w:rsidRPr="00380EE3">
        <w:rPr>
          <w:rFonts w:asciiTheme="majorHAnsi" w:hAnsiTheme="majorHAnsi" w:cs="Arial"/>
          <w:i/>
          <w:color w:val="00B050"/>
          <w:sz w:val="18"/>
          <w:szCs w:val="18"/>
          <w:lang w:val="en-US"/>
        </w:rPr>
        <w:t>Altitude</w:t>
      </w:r>
    </w:p>
    <w:p w:rsidR="008244B9" w:rsidRPr="002364F6" w:rsidRDefault="008244B9" w:rsidP="002E5C2F">
      <w:pPr>
        <w:ind w:left="360"/>
        <w:jc w:val="both"/>
        <w:rPr>
          <w:rFonts w:asciiTheme="majorHAnsi" w:hAnsiTheme="majorHAnsi"/>
          <w:sz w:val="18"/>
          <w:szCs w:val="18"/>
          <w:lang w:val="en-US"/>
        </w:rPr>
      </w:pPr>
      <w:r w:rsidRPr="002364F6">
        <w:rPr>
          <w:rFonts w:asciiTheme="majorHAnsi" w:hAnsiTheme="majorHAnsi"/>
          <w:sz w:val="18"/>
          <w:szCs w:val="18"/>
          <w:lang w:val="en-US"/>
        </w:rPr>
        <w:t xml:space="preserve">Elevation in meters of the sample with respect to the mean average sea level (in </w:t>
      </w:r>
      <w:proofErr w:type="spellStart"/>
      <w:r w:rsidRPr="002364F6">
        <w:rPr>
          <w:rFonts w:asciiTheme="majorHAnsi" w:hAnsiTheme="majorHAnsi"/>
          <w:sz w:val="18"/>
          <w:szCs w:val="18"/>
          <w:lang w:val="en-US"/>
        </w:rPr>
        <w:t>m.a.s.l</w:t>
      </w:r>
      <w:proofErr w:type="spellEnd"/>
      <w:r w:rsidRPr="002364F6">
        <w:rPr>
          <w:rFonts w:asciiTheme="majorHAnsi" w:hAnsiTheme="majorHAnsi"/>
          <w:sz w:val="18"/>
          <w:szCs w:val="18"/>
          <w:lang w:val="en-US"/>
        </w:rPr>
        <w:t xml:space="preserve">.). This parameter, </w:t>
      </w:r>
      <w:r w:rsidR="005B7368">
        <w:rPr>
          <w:rFonts w:asciiTheme="majorHAnsi" w:hAnsiTheme="majorHAnsi"/>
          <w:sz w:val="18"/>
          <w:szCs w:val="18"/>
          <w:lang w:val="en-US"/>
        </w:rPr>
        <w:t xml:space="preserve">along </w:t>
      </w:r>
      <w:r w:rsidRPr="002364F6">
        <w:rPr>
          <w:rFonts w:asciiTheme="majorHAnsi" w:hAnsiTheme="majorHAnsi"/>
          <w:sz w:val="18"/>
          <w:szCs w:val="18"/>
          <w:lang w:val="en-US"/>
        </w:rPr>
        <w:t>with sample coordinates, is used to correct the cosmic dose rate for the sample-specific geomagnetic latitude and altitude.</w:t>
      </w:r>
    </w:p>
    <w:p w:rsidR="008244B9" w:rsidRPr="00380EE3" w:rsidRDefault="008244B9" w:rsidP="00E12AA2">
      <w:pPr>
        <w:rPr>
          <w:rFonts w:asciiTheme="majorHAnsi" w:hAnsiTheme="majorHAnsi" w:cs="Arial"/>
          <w:i/>
          <w:color w:val="00B050"/>
          <w:sz w:val="18"/>
          <w:szCs w:val="18"/>
          <w:lang w:val="en-US"/>
        </w:rPr>
      </w:pPr>
      <w:r w:rsidRPr="00380EE3">
        <w:rPr>
          <w:rFonts w:asciiTheme="majorHAnsi" w:hAnsiTheme="majorHAnsi" w:cs="Arial"/>
          <w:i/>
          <w:color w:val="00B050"/>
          <w:sz w:val="18"/>
          <w:szCs w:val="18"/>
          <w:lang w:val="en-US"/>
        </w:rPr>
        <w:t>Sample coordinates</w:t>
      </w:r>
    </w:p>
    <w:p w:rsidR="008244B9" w:rsidRPr="002364F6" w:rsidRDefault="008244B9" w:rsidP="008244B9">
      <w:pPr>
        <w:ind w:left="360"/>
        <w:rPr>
          <w:rFonts w:asciiTheme="majorHAnsi" w:hAnsiTheme="majorHAnsi"/>
          <w:sz w:val="18"/>
          <w:szCs w:val="18"/>
          <w:lang w:val="en-US"/>
        </w:rPr>
      </w:pPr>
      <w:r w:rsidRPr="002364F6">
        <w:rPr>
          <w:rFonts w:asciiTheme="majorHAnsi" w:hAnsiTheme="majorHAnsi"/>
          <w:sz w:val="18"/>
          <w:szCs w:val="18"/>
          <w:lang w:val="en-US"/>
        </w:rPr>
        <w:t>Sample Latitude and Longitude in degrees. Also, the geomagnetic latitude derived from the data is showed in orange.</w:t>
      </w:r>
      <w:r w:rsidR="00E12AA2">
        <w:rPr>
          <w:rFonts w:asciiTheme="majorHAnsi" w:hAnsiTheme="majorHAnsi"/>
          <w:sz w:val="18"/>
          <w:szCs w:val="18"/>
          <w:lang w:val="en-US"/>
        </w:rPr>
        <w:t xml:space="preserve"> </w:t>
      </w:r>
      <w:r w:rsidR="00E12AA2" w:rsidRPr="00E12AA2">
        <w:rPr>
          <w:rFonts w:asciiTheme="majorHAnsi" w:hAnsiTheme="majorHAnsi"/>
          <w:sz w:val="18"/>
          <w:szCs w:val="18"/>
          <w:lang w:val="en-US"/>
        </w:rPr>
        <w:t xml:space="preserve">North and </w:t>
      </w:r>
      <w:r w:rsidR="00813588">
        <w:rPr>
          <w:rFonts w:asciiTheme="majorHAnsi" w:hAnsiTheme="majorHAnsi"/>
          <w:sz w:val="18"/>
          <w:szCs w:val="18"/>
          <w:lang w:val="en-US"/>
        </w:rPr>
        <w:t>E</w:t>
      </w:r>
      <w:r w:rsidR="00813588" w:rsidRPr="00E12AA2">
        <w:rPr>
          <w:rFonts w:asciiTheme="majorHAnsi" w:hAnsiTheme="majorHAnsi"/>
          <w:sz w:val="18"/>
          <w:szCs w:val="18"/>
          <w:lang w:val="en-US"/>
        </w:rPr>
        <w:t xml:space="preserve">ast </w:t>
      </w:r>
      <w:r w:rsidR="00E12AA2" w:rsidRPr="00E12AA2">
        <w:rPr>
          <w:rFonts w:asciiTheme="majorHAnsi" w:hAnsiTheme="majorHAnsi"/>
          <w:sz w:val="18"/>
          <w:szCs w:val="18"/>
          <w:lang w:val="en-US"/>
        </w:rPr>
        <w:t xml:space="preserve">are positive values, while </w:t>
      </w:r>
      <w:r w:rsidR="00813588">
        <w:rPr>
          <w:rFonts w:asciiTheme="majorHAnsi" w:hAnsiTheme="majorHAnsi"/>
          <w:sz w:val="18"/>
          <w:szCs w:val="18"/>
          <w:lang w:val="en-US"/>
        </w:rPr>
        <w:t>S</w:t>
      </w:r>
      <w:r w:rsidR="00813588" w:rsidRPr="00E12AA2">
        <w:rPr>
          <w:rFonts w:asciiTheme="majorHAnsi" w:hAnsiTheme="majorHAnsi"/>
          <w:sz w:val="18"/>
          <w:szCs w:val="18"/>
          <w:lang w:val="en-US"/>
        </w:rPr>
        <w:t xml:space="preserve">outh </w:t>
      </w:r>
      <w:r w:rsidR="00E12AA2" w:rsidRPr="00E12AA2">
        <w:rPr>
          <w:rFonts w:asciiTheme="majorHAnsi" w:hAnsiTheme="majorHAnsi"/>
          <w:sz w:val="18"/>
          <w:szCs w:val="18"/>
          <w:lang w:val="en-US"/>
        </w:rPr>
        <w:t xml:space="preserve">and </w:t>
      </w:r>
      <w:r w:rsidR="00813588">
        <w:rPr>
          <w:rFonts w:asciiTheme="majorHAnsi" w:hAnsiTheme="majorHAnsi"/>
          <w:sz w:val="18"/>
          <w:szCs w:val="18"/>
          <w:lang w:val="en-US"/>
        </w:rPr>
        <w:t>W</w:t>
      </w:r>
      <w:r w:rsidR="00813588" w:rsidRPr="00E12AA2">
        <w:rPr>
          <w:rFonts w:asciiTheme="majorHAnsi" w:hAnsiTheme="majorHAnsi"/>
          <w:sz w:val="18"/>
          <w:szCs w:val="18"/>
          <w:lang w:val="en-US"/>
        </w:rPr>
        <w:t xml:space="preserve">est </w:t>
      </w:r>
      <w:r w:rsidR="00E12AA2" w:rsidRPr="00E12AA2">
        <w:rPr>
          <w:rFonts w:asciiTheme="majorHAnsi" w:hAnsiTheme="majorHAnsi"/>
          <w:sz w:val="18"/>
          <w:szCs w:val="18"/>
          <w:lang w:val="en-US"/>
        </w:rPr>
        <w:t>are negative values.</w:t>
      </w:r>
    </w:p>
    <w:p w:rsidR="008244B9" w:rsidRPr="002364F6" w:rsidRDefault="008244B9" w:rsidP="008244B9">
      <w:pPr>
        <w:jc w:val="both"/>
        <w:rPr>
          <w:rFonts w:asciiTheme="majorHAnsi" w:hAnsiTheme="majorHAnsi"/>
          <w:sz w:val="18"/>
          <w:szCs w:val="18"/>
          <w:lang w:val="en-US"/>
        </w:rPr>
      </w:pPr>
      <w:r w:rsidRPr="002364F6">
        <w:rPr>
          <w:rFonts w:asciiTheme="majorHAnsi" w:hAnsiTheme="majorHAnsi"/>
          <w:sz w:val="18"/>
          <w:szCs w:val="18"/>
          <w:lang w:val="en-US"/>
        </w:rPr>
        <w:t>For cosmic dose rates, an uncertainty of ± 10% is assumed due to possible fluctuations in cosmic dose rates over longer-term time-scales (</w:t>
      </w:r>
      <w:r w:rsidRPr="009372F7">
        <w:rPr>
          <w:rFonts w:asciiTheme="majorHAnsi" w:hAnsiTheme="majorHAnsi"/>
          <w:sz w:val="18"/>
          <w:szCs w:val="18"/>
          <w:lang w:val="en-US"/>
        </w:rPr>
        <w:t>Prescott and Hutton, 1994</w:t>
      </w:r>
      <w:r w:rsidRPr="002364F6">
        <w:rPr>
          <w:rFonts w:asciiTheme="majorHAnsi" w:hAnsiTheme="majorHAnsi"/>
          <w:sz w:val="18"/>
          <w:szCs w:val="18"/>
          <w:lang w:val="en-US"/>
        </w:rPr>
        <w:t>).</w:t>
      </w:r>
    </w:p>
    <w:p w:rsidR="008244B9" w:rsidRPr="002364F6" w:rsidRDefault="008244B9" w:rsidP="008244B9">
      <w:pPr>
        <w:jc w:val="both"/>
        <w:rPr>
          <w:rFonts w:asciiTheme="majorHAnsi" w:hAnsiTheme="majorHAnsi"/>
          <w:sz w:val="18"/>
          <w:szCs w:val="18"/>
        </w:rPr>
      </w:pPr>
      <w:r w:rsidRPr="002364F6">
        <w:rPr>
          <w:rFonts w:asciiTheme="majorHAnsi" w:hAnsiTheme="majorHAnsi"/>
          <w:sz w:val="18"/>
          <w:szCs w:val="18"/>
        </w:rPr>
        <w:t xml:space="preserve">The user can introduce a cosmic dose rate if it is known selecting the </w:t>
      </w:r>
      <w:r w:rsidRPr="002364F6">
        <w:rPr>
          <w:rFonts w:asciiTheme="majorHAnsi" w:hAnsiTheme="majorHAnsi"/>
          <w:i/>
          <w:color w:val="7030A0"/>
          <w:sz w:val="18"/>
          <w:szCs w:val="18"/>
        </w:rPr>
        <w:t>“User cosmic dose rate”</w:t>
      </w:r>
      <w:r w:rsidRPr="002364F6">
        <w:rPr>
          <w:rFonts w:asciiTheme="majorHAnsi" w:hAnsiTheme="majorHAnsi"/>
          <w:sz w:val="18"/>
          <w:szCs w:val="18"/>
        </w:rPr>
        <w:t xml:space="preserve"> checkbox.</w:t>
      </w:r>
    </w:p>
    <w:p w:rsidR="00A476AF" w:rsidRPr="008244B9" w:rsidRDefault="00A476AF" w:rsidP="00C0364C">
      <w:pPr>
        <w:jc w:val="both"/>
        <w:rPr>
          <w:rFonts w:asciiTheme="majorHAnsi" w:hAnsiTheme="majorHAnsi"/>
          <w:sz w:val="18"/>
          <w:szCs w:val="18"/>
          <w:lang w:val="en-US"/>
        </w:rPr>
      </w:pPr>
    </w:p>
    <w:p w:rsidR="00305248" w:rsidRPr="002364F6" w:rsidRDefault="009F04E3" w:rsidP="009A71E7">
      <w:pPr>
        <w:pStyle w:val="Prrafodelista"/>
        <w:numPr>
          <w:ilvl w:val="1"/>
          <w:numId w:val="7"/>
        </w:numPr>
        <w:outlineLvl w:val="1"/>
      </w:pPr>
      <w:bookmarkStart w:id="13" w:name="_Toc39418509"/>
      <w:r w:rsidRPr="008244B9">
        <w:rPr>
          <w:b/>
          <w:color w:val="365F91" w:themeColor="accent1" w:themeShade="BF"/>
        </w:rPr>
        <w:t>“</w:t>
      </w:r>
      <w:r w:rsidR="00D21BFE" w:rsidRPr="008244B9">
        <w:rPr>
          <w:b/>
          <w:color w:val="365F91" w:themeColor="accent1" w:themeShade="BF"/>
        </w:rPr>
        <w:t>Dosimetry (correction factors)</w:t>
      </w:r>
      <w:r w:rsidRPr="008244B9">
        <w:rPr>
          <w:b/>
          <w:color w:val="365F91" w:themeColor="accent1" w:themeShade="BF"/>
        </w:rPr>
        <w:t>”</w:t>
      </w:r>
      <w:r w:rsidR="00D21BFE" w:rsidRPr="002364F6">
        <w:t xml:space="preserve"> tab</w:t>
      </w:r>
      <w:bookmarkEnd w:id="13"/>
    </w:p>
    <w:p w:rsidR="00E12AA2" w:rsidRPr="002364F6" w:rsidRDefault="00D21BFE" w:rsidP="00E12AA2">
      <w:pPr>
        <w:jc w:val="both"/>
        <w:rPr>
          <w:rFonts w:asciiTheme="majorHAnsi" w:hAnsiTheme="majorHAnsi"/>
          <w:sz w:val="18"/>
          <w:szCs w:val="18"/>
        </w:rPr>
      </w:pPr>
      <w:r w:rsidRPr="002364F6">
        <w:rPr>
          <w:rFonts w:asciiTheme="majorHAnsi" w:hAnsiTheme="majorHAnsi"/>
          <w:sz w:val="18"/>
          <w:szCs w:val="18"/>
        </w:rPr>
        <w:t xml:space="preserve">In this tab are all the </w:t>
      </w:r>
      <w:r w:rsidR="004E249B" w:rsidRPr="002364F6">
        <w:rPr>
          <w:rFonts w:asciiTheme="majorHAnsi" w:hAnsiTheme="majorHAnsi"/>
          <w:sz w:val="18"/>
          <w:szCs w:val="18"/>
        </w:rPr>
        <w:t xml:space="preserve">available </w:t>
      </w:r>
      <w:r w:rsidRPr="002364F6">
        <w:rPr>
          <w:rFonts w:asciiTheme="majorHAnsi" w:hAnsiTheme="majorHAnsi"/>
          <w:sz w:val="18"/>
          <w:szCs w:val="18"/>
        </w:rPr>
        <w:t>attenuation parameters affect</w:t>
      </w:r>
      <w:r w:rsidR="00273C7D" w:rsidRPr="002364F6">
        <w:rPr>
          <w:rFonts w:asciiTheme="majorHAnsi" w:hAnsiTheme="majorHAnsi"/>
          <w:sz w:val="18"/>
          <w:szCs w:val="18"/>
        </w:rPr>
        <w:t>ing</w:t>
      </w:r>
      <w:r w:rsidRPr="002364F6">
        <w:rPr>
          <w:rFonts w:asciiTheme="majorHAnsi" w:hAnsiTheme="majorHAnsi"/>
          <w:sz w:val="18"/>
          <w:szCs w:val="18"/>
        </w:rPr>
        <w:t xml:space="preserve"> the infinite matrix</w:t>
      </w:r>
      <w:r w:rsidR="00273C7D" w:rsidRPr="002364F6">
        <w:rPr>
          <w:rFonts w:asciiTheme="majorHAnsi" w:hAnsiTheme="majorHAnsi"/>
          <w:sz w:val="18"/>
          <w:szCs w:val="18"/>
        </w:rPr>
        <w:t xml:space="preserve"> doses introduced in</w:t>
      </w:r>
      <w:r w:rsidR="00AB3C04" w:rsidRPr="002364F6">
        <w:rPr>
          <w:rFonts w:asciiTheme="majorHAnsi" w:hAnsiTheme="majorHAnsi"/>
          <w:sz w:val="18"/>
          <w:szCs w:val="18"/>
        </w:rPr>
        <w:t xml:space="preserve"> the </w:t>
      </w:r>
      <w:r w:rsidR="00AB3C04" w:rsidRPr="002364F6">
        <w:rPr>
          <w:rFonts w:asciiTheme="majorHAnsi" w:hAnsiTheme="majorHAnsi"/>
          <w:b/>
          <w:color w:val="365F91" w:themeColor="accent1" w:themeShade="BF"/>
          <w:sz w:val="18"/>
          <w:szCs w:val="18"/>
        </w:rPr>
        <w:t>Dosimetry (</w:t>
      </w:r>
      <w:r w:rsidRPr="002364F6">
        <w:rPr>
          <w:rFonts w:asciiTheme="majorHAnsi" w:hAnsiTheme="majorHAnsi"/>
          <w:b/>
          <w:color w:val="365F91" w:themeColor="accent1" w:themeShade="BF"/>
          <w:sz w:val="18"/>
          <w:szCs w:val="18"/>
        </w:rPr>
        <w:t>E</w:t>
      </w:r>
      <w:r w:rsidR="00273C7D" w:rsidRPr="002364F6">
        <w:rPr>
          <w:rFonts w:asciiTheme="majorHAnsi" w:hAnsiTheme="majorHAnsi"/>
          <w:b/>
          <w:color w:val="365F91" w:themeColor="accent1" w:themeShade="BF"/>
          <w:sz w:val="18"/>
          <w:szCs w:val="18"/>
        </w:rPr>
        <w:t>xternal-Internal-Cosmic</w:t>
      </w:r>
      <w:r w:rsidR="00AB3C04" w:rsidRPr="002364F6">
        <w:rPr>
          <w:rFonts w:asciiTheme="majorHAnsi" w:hAnsiTheme="majorHAnsi"/>
          <w:b/>
          <w:color w:val="365F91" w:themeColor="accent1" w:themeShade="BF"/>
          <w:sz w:val="18"/>
          <w:szCs w:val="18"/>
        </w:rPr>
        <w:t>)</w:t>
      </w:r>
      <w:r w:rsidR="00273C7D" w:rsidRPr="002364F6">
        <w:rPr>
          <w:rFonts w:asciiTheme="majorHAnsi" w:hAnsiTheme="majorHAnsi"/>
          <w:sz w:val="18"/>
          <w:szCs w:val="18"/>
        </w:rPr>
        <w:t xml:space="preserve"> tab or by </w:t>
      </w:r>
      <w:r w:rsidR="004E249B">
        <w:rPr>
          <w:rFonts w:asciiTheme="majorHAnsi" w:hAnsiTheme="majorHAnsi"/>
          <w:sz w:val="18"/>
          <w:szCs w:val="18"/>
        </w:rPr>
        <w:t xml:space="preserve">the </w:t>
      </w:r>
      <w:r w:rsidR="00273C7D" w:rsidRPr="002364F6">
        <w:rPr>
          <w:rFonts w:asciiTheme="majorHAnsi" w:hAnsiTheme="majorHAnsi"/>
          <w:sz w:val="18"/>
          <w:szCs w:val="18"/>
        </w:rPr>
        <w:t>user</w:t>
      </w:r>
      <w:r w:rsidRPr="002364F6">
        <w:rPr>
          <w:rFonts w:asciiTheme="majorHAnsi" w:hAnsiTheme="majorHAnsi"/>
          <w:sz w:val="18"/>
          <w:szCs w:val="18"/>
        </w:rPr>
        <w:t>.</w:t>
      </w:r>
      <w:r w:rsidR="0034735E" w:rsidRPr="002364F6">
        <w:rPr>
          <w:rFonts w:asciiTheme="majorHAnsi" w:hAnsiTheme="majorHAnsi"/>
          <w:sz w:val="18"/>
          <w:szCs w:val="18"/>
        </w:rPr>
        <w:t xml:space="preserve"> A set of conversion factors are used to calculate the infinite matrix </w:t>
      </w:r>
      <w:r w:rsidR="00E12AA2">
        <w:rPr>
          <w:rFonts w:ascii="Times New Roman" w:hAnsi="Times New Roman" w:cs="Times New Roman"/>
          <w:sz w:val="18"/>
          <w:szCs w:val="18"/>
          <w:lang w:val="el-GR"/>
        </w:rPr>
        <w:t>α</w:t>
      </w:r>
      <w:r w:rsidR="0034735E" w:rsidRPr="002364F6">
        <w:rPr>
          <w:rFonts w:asciiTheme="majorHAnsi" w:hAnsiTheme="majorHAnsi"/>
          <w:sz w:val="18"/>
          <w:szCs w:val="18"/>
        </w:rPr>
        <w:t xml:space="preserve">, </w:t>
      </w:r>
      <w:r w:rsidR="00E12AA2">
        <w:rPr>
          <w:rFonts w:ascii="Times New Roman" w:hAnsi="Times New Roman" w:cs="Times New Roman"/>
          <w:sz w:val="18"/>
          <w:szCs w:val="18"/>
          <w:lang w:val="el-GR"/>
        </w:rPr>
        <w:t>β</w:t>
      </w:r>
      <w:r w:rsidR="0034735E" w:rsidRPr="002364F6">
        <w:rPr>
          <w:rFonts w:asciiTheme="majorHAnsi" w:hAnsiTheme="majorHAnsi"/>
          <w:sz w:val="18"/>
          <w:szCs w:val="18"/>
        </w:rPr>
        <w:t xml:space="preserve"> and</w:t>
      </w:r>
      <w:r w:rsidR="00AB3C04" w:rsidRPr="002364F6">
        <w:rPr>
          <w:rFonts w:asciiTheme="majorHAnsi" w:hAnsiTheme="majorHAnsi"/>
          <w:sz w:val="18"/>
          <w:szCs w:val="18"/>
        </w:rPr>
        <w:t xml:space="preserve"> </w:t>
      </w:r>
      <w:r w:rsidR="00E12AA2">
        <w:rPr>
          <w:rFonts w:ascii="Times New Roman" w:hAnsi="Times New Roman" w:cs="Times New Roman"/>
          <w:sz w:val="18"/>
          <w:szCs w:val="18"/>
          <w:lang w:val="el-GR"/>
        </w:rPr>
        <w:t>γ</w:t>
      </w:r>
      <w:r w:rsidR="00AB3C04" w:rsidRPr="002364F6">
        <w:rPr>
          <w:rFonts w:asciiTheme="majorHAnsi" w:hAnsiTheme="majorHAnsi"/>
          <w:sz w:val="18"/>
          <w:szCs w:val="18"/>
        </w:rPr>
        <w:t xml:space="preserve"> dose rates derived from the</w:t>
      </w:r>
      <w:r w:rsidR="0034735E" w:rsidRPr="002364F6">
        <w:rPr>
          <w:rFonts w:asciiTheme="majorHAnsi" w:hAnsiTheme="majorHAnsi"/>
          <w:sz w:val="18"/>
          <w:szCs w:val="18"/>
        </w:rPr>
        <w:t xml:space="preserve"> radionuclide</w:t>
      </w:r>
      <w:r w:rsidR="00AB3C04" w:rsidRPr="002364F6">
        <w:rPr>
          <w:rFonts w:asciiTheme="majorHAnsi" w:hAnsiTheme="majorHAnsi"/>
          <w:sz w:val="18"/>
          <w:szCs w:val="18"/>
        </w:rPr>
        <w:t xml:space="preserve"> information</w:t>
      </w:r>
      <w:r w:rsidR="0034735E" w:rsidRPr="002364F6">
        <w:rPr>
          <w:rFonts w:asciiTheme="majorHAnsi" w:hAnsiTheme="majorHAnsi"/>
          <w:sz w:val="18"/>
          <w:szCs w:val="18"/>
        </w:rPr>
        <w:t>.</w:t>
      </w:r>
      <w:r w:rsidR="00E12AA2">
        <w:rPr>
          <w:rFonts w:asciiTheme="majorHAnsi" w:hAnsiTheme="majorHAnsi"/>
          <w:sz w:val="18"/>
          <w:szCs w:val="18"/>
        </w:rPr>
        <w:t xml:space="preserve"> </w:t>
      </w:r>
      <w:r w:rsidR="00E12AA2" w:rsidRPr="002364F6">
        <w:rPr>
          <w:rFonts w:asciiTheme="majorHAnsi" w:hAnsiTheme="majorHAnsi"/>
          <w:sz w:val="18"/>
          <w:szCs w:val="18"/>
        </w:rPr>
        <w:t>The attenuation factors are separated in different sections</w:t>
      </w:r>
      <w:r w:rsidR="004E249B">
        <w:rPr>
          <w:rFonts w:asciiTheme="majorHAnsi" w:hAnsiTheme="majorHAnsi"/>
          <w:sz w:val="18"/>
          <w:szCs w:val="18"/>
        </w:rPr>
        <w:t xml:space="preserve"> (Fig. 16)</w:t>
      </w:r>
      <w:r w:rsidR="00E12AA2" w:rsidRPr="002364F6">
        <w:rPr>
          <w:rFonts w:asciiTheme="majorHAnsi" w:hAnsiTheme="majorHAnsi"/>
          <w:sz w:val="18"/>
          <w:szCs w:val="18"/>
        </w:rPr>
        <w:t>.</w:t>
      </w:r>
    </w:p>
    <w:p w:rsidR="00E12AA2" w:rsidRPr="004E249B" w:rsidRDefault="004A1040" w:rsidP="00E12AA2">
      <w:pPr>
        <w:keepNext/>
        <w:jc w:val="center"/>
        <w:rPr>
          <w:lang w:val="en-US"/>
        </w:rPr>
      </w:pPr>
      <w:r w:rsidRPr="004A1040">
        <w:rPr>
          <w:noProof/>
          <w:lang w:val="es-ES" w:eastAsia="zh-TW"/>
        </w:rPr>
        <w:lastRenderedPageBreak/>
        <w:drawing>
          <wp:inline distT="0" distB="0" distL="0" distR="0" wp14:anchorId="2779AEA0" wp14:editId="3A715A66">
            <wp:extent cx="4500000" cy="2841074"/>
            <wp:effectExtent l="190500" t="190500" r="186690" b="1879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0000" cy="2841074"/>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A13FA0" w:rsidP="00E12AA2">
      <w:pPr>
        <w:pStyle w:val="Descripcin"/>
        <w:jc w:val="center"/>
        <w:rPr>
          <w:rFonts w:asciiTheme="majorHAnsi" w:hAnsiTheme="majorHAnsi"/>
        </w:rPr>
      </w:pPr>
      <w:r w:rsidRPr="00A13FA0">
        <w:rPr>
          <w:lang w:val="en-US"/>
        </w:rPr>
        <w:t xml:space="preserve">Figure </w:t>
      </w:r>
      <w:r w:rsidR="008D7C0E">
        <w:fldChar w:fldCharType="begin"/>
      </w:r>
      <w:r w:rsidRPr="00A13FA0">
        <w:rPr>
          <w:lang w:val="en-US"/>
        </w:rPr>
        <w:instrText xml:space="preserve"> SEQ Figure \* ARABIC </w:instrText>
      </w:r>
      <w:r w:rsidR="008D7C0E">
        <w:fldChar w:fldCharType="separate"/>
      </w:r>
      <w:r w:rsidR="005A500C">
        <w:rPr>
          <w:noProof/>
          <w:lang w:val="en-US"/>
        </w:rPr>
        <w:t>16</w:t>
      </w:r>
      <w:r w:rsidR="008D7C0E">
        <w:fldChar w:fldCharType="end"/>
      </w:r>
    </w:p>
    <w:p w:rsidR="00E12AA2" w:rsidRPr="00E12AA2" w:rsidRDefault="00E12AA2" w:rsidP="00E12AA2">
      <w:pPr>
        <w:pStyle w:val="Prrafodelista"/>
        <w:numPr>
          <w:ilvl w:val="2"/>
          <w:numId w:val="7"/>
        </w:numPr>
        <w:outlineLvl w:val="2"/>
        <w:rPr>
          <w:b/>
          <w:color w:val="FF0000"/>
          <w:u w:val="single"/>
        </w:rPr>
      </w:pPr>
      <w:bookmarkStart w:id="14" w:name="_Toc39418510"/>
      <w:r w:rsidRPr="00E12AA2">
        <w:rPr>
          <w:b/>
          <w:color w:val="FF0000"/>
          <w:u w:val="single"/>
        </w:rPr>
        <w:t>Conversion factors</w:t>
      </w:r>
      <w:bookmarkEnd w:id="14"/>
    </w:p>
    <w:p w:rsidR="00E12AA2" w:rsidRDefault="00E12AA2" w:rsidP="00E12AA2">
      <w:pPr>
        <w:jc w:val="both"/>
        <w:rPr>
          <w:rFonts w:asciiTheme="majorHAnsi" w:hAnsiTheme="majorHAnsi"/>
          <w:sz w:val="18"/>
          <w:szCs w:val="18"/>
          <w:lang w:val="en-US"/>
        </w:rPr>
      </w:pPr>
      <w:proofErr w:type="spellStart"/>
      <w:r w:rsidRPr="002364F6">
        <w:rPr>
          <w:rFonts w:asciiTheme="majorHAnsi" w:hAnsiTheme="majorHAnsi"/>
          <w:sz w:val="18"/>
          <w:szCs w:val="18"/>
          <w:lang w:val="en-US"/>
        </w:rPr>
        <w:t>eM</w:t>
      </w:r>
      <w:proofErr w:type="spellEnd"/>
      <w:r w:rsidRPr="002364F6">
        <w:rPr>
          <w:rFonts w:asciiTheme="majorHAnsi" w:hAnsiTheme="majorHAnsi"/>
          <w:sz w:val="18"/>
          <w:szCs w:val="18"/>
          <w:lang w:val="en-US"/>
        </w:rPr>
        <w:t>-Age offers the possibility to choose between frequent</w:t>
      </w:r>
      <w:r w:rsidR="005B7368">
        <w:rPr>
          <w:rFonts w:asciiTheme="majorHAnsi" w:hAnsiTheme="majorHAnsi"/>
          <w:sz w:val="18"/>
          <w:szCs w:val="18"/>
          <w:lang w:val="en-US"/>
        </w:rPr>
        <w:t>ly used</w:t>
      </w:r>
      <w:r w:rsidRPr="002364F6">
        <w:rPr>
          <w:rFonts w:asciiTheme="majorHAnsi" w:hAnsiTheme="majorHAnsi"/>
          <w:sz w:val="18"/>
          <w:szCs w:val="18"/>
          <w:lang w:val="en-US"/>
        </w:rPr>
        <w:t xml:space="preserve"> dose rate conversion factors</w:t>
      </w:r>
      <w:r w:rsidR="004E249B">
        <w:rPr>
          <w:rFonts w:asciiTheme="majorHAnsi" w:hAnsiTheme="majorHAnsi"/>
          <w:sz w:val="18"/>
          <w:szCs w:val="18"/>
          <w:lang w:val="en-US"/>
        </w:rPr>
        <w:t xml:space="preserve"> i.e. </w:t>
      </w:r>
      <w:proofErr w:type="spellStart"/>
      <w:r w:rsidR="004E249B" w:rsidRPr="009372F7">
        <w:rPr>
          <w:rFonts w:asciiTheme="majorHAnsi" w:hAnsiTheme="majorHAnsi"/>
          <w:sz w:val="18"/>
          <w:szCs w:val="18"/>
          <w:lang w:val="en-US"/>
        </w:rPr>
        <w:t>Adamiec</w:t>
      </w:r>
      <w:proofErr w:type="spellEnd"/>
      <w:r w:rsidR="004E249B" w:rsidRPr="009372F7">
        <w:rPr>
          <w:rFonts w:asciiTheme="majorHAnsi" w:hAnsiTheme="majorHAnsi"/>
          <w:sz w:val="18"/>
          <w:szCs w:val="18"/>
          <w:lang w:val="en-US"/>
        </w:rPr>
        <w:t xml:space="preserve"> and Aitken (1998)</w:t>
      </w:r>
      <w:r w:rsidR="004E249B">
        <w:rPr>
          <w:rFonts w:asciiTheme="majorHAnsi" w:hAnsiTheme="majorHAnsi"/>
          <w:sz w:val="18"/>
          <w:szCs w:val="18"/>
          <w:lang w:val="en-US"/>
        </w:rPr>
        <w:t xml:space="preserve">, </w:t>
      </w:r>
      <w:r w:rsidR="004E249B" w:rsidRPr="009372F7">
        <w:rPr>
          <w:rFonts w:asciiTheme="majorHAnsi" w:hAnsiTheme="majorHAnsi"/>
          <w:sz w:val="18"/>
          <w:szCs w:val="18"/>
          <w:lang w:val="en-US"/>
        </w:rPr>
        <w:t xml:space="preserve">Guerin </w:t>
      </w:r>
      <w:r w:rsidR="004E249B" w:rsidRPr="00382652">
        <w:rPr>
          <w:rFonts w:asciiTheme="majorHAnsi" w:hAnsiTheme="majorHAnsi"/>
          <w:i/>
          <w:sz w:val="18"/>
          <w:szCs w:val="18"/>
          <w:lang w:val="en-US"/>
        </w:rPr>
        <w:t>et al</w:t>
      </w:r>
      <w:r w:rsidR="004E249B" w:rsidRPr="004E249B">
        <w:rPr>
          <w:rFonts w:asciiTheme="majorHAnsi" w:hAnsiTheme="majorHAnsi"/>
          <w:sz w:val="18"/>
          <w:szCs w:val="18"/>
          <w:lang w:val="en-US"/>
        </w:rPr>
        <w:t>.</w:t>
      </w:r>
      <w:r w:rsidR="004E249B" w:rsidRPr="009372F7">
        <w:rPr>
          <w:rFonts w:asciiTheme="majorHAnsi" w:hAnsiTheme="majorHAnsi"/>
          <w:sz w:val="18"/>
          <w:szCs w:val="18"/>
          <w:lang w:val="en-US"/>
        </w:rPr>
        <w:t xml:space="preserve"> (2011)</w:t>
      </w:r>
      <w:r w:rsidR="004E249B">
        <w:rPr>
          <w:rFonts w:asciiTheme="majorHAnsi" w:hAnsiTheme="majorHAnsi"/>
          <w:sz w:val="18"/>
          <w:szCs w:val="18"/>
          <w:lang w:val="en-US"/>
        </w:rPr>
        <w:t xml:space="preserve"> or </w:t>
      </w:r>
      <w:proofErr w:type="spellStart"/>
      <w:r w:rsidR="004E249B" w:rsidRPr="009372F7">
        <w:rPr>
          <w:rFonts w:asciiTheme="majorHAnsi" w:hAnsiTheme="majorHAnsi"/>
          <w:sz w:val="18"/>
          <w:szCs w:val="18"/>
          <w:lang w:val="en-US"/>
        </w:rPr>
        <w:t>Liritzis</w:t>
      </w:r>
      <w:proofErr w:type="spellEnd"/>
      <w:r w:rsidR="004E249B" w:rsidRPr="009372F7">
        <w:rPr>
          <w:rFonts w:asciiTheme="majorHAnsi" w:hAnsiTheme="majorHAnsi"/>
          <w:sz w:val="18"/>
          <w:szCs w:val="18"/>
          <w:lang w:val="en-US"/>
        </w:rPr>
        <w:t xml:space="preserve"> </w:t>
      </w:r>
      <w:r w:rsidR="004E249B" w:rsidRPr="00382652">
        <w:rPr>
          <w:rFonts w:asciiTheme="majorHAnsi" w:hAnsiTheme="majorHAnsi"/>
          <w:i/>
          <w:sz w:val="18"/>
          <w:szCs w:val="18"/>
          <w:lang w:val="en-US"/>
        </w:rPr>
        <w:t>et al</w:t>
      </w:r>
      <w:r w:rsidR="004E249B" w:rsidRPr="004E249B">
        <w:rPr>
          <w:rFonts w:asciiTheme="majorHAnsi" w:hAnsiTheme="majorHAnsi"/>
          <w:sz w:val="18"/>
          <w:szCs w:val="18"/>
          <w:lang w:val="en-US"/>
        </w:rPr>
        <w:t>.</w:t>
      </w:r>
      <w:r w:rsidR="004E249B" w:rsidRPr="009372F7">
        <w:rPr>
          <w:rFonts w:asciiTheme="majorHAnsi" w:hAnsiTheme="majorHAnsi"/>
          <w:sz w:val="18"/>
          <w:szCs w:val="18"/>
          <w:lang w:val="en-US"/>
        </w:rPr>
        <w:t xml:space="preserve"> (2013)</w:t>
      </w:r>
      <w:r w:rsidR="004E249B">
        <w:rPr>
          <w:rFonts w:asciiTheme="majorHAnsi" w:hAnsiTheme="majorHAnsi"/>
          <w:sz w:val="18"/>
          <w:szCs w:val="18"/>
          <w:lang w:val="en-US"/>
        </w:rPr>
        <w:t xml:space="preserve"> (Fig. 17)</w:t>
      </w:r>
      <w:r w:rsidRPr="002364F6">
        <w:rPr>
          <w:rFonts w:asciiTheme="majorHAnsi" w:hAnsiTheme="majorHAnsi"/>
          <w:sz w:val="18"/>
          <w:szCs w:val="18"/>
          <w:lang w:val="en-US"/>
        </w:rPr>
        <w:t xml:space="preserve">. The uncertainties are propagated in quadrature when calculating the dose rate from each of the radionuclides. Due to the absence of calculated uncertainties in the data published by </w:t>
      </w:r>
      <w:r w:rsidRPr="009372F7">
        <w:rPr>
          <w:rFonts w:asciiTheme="majorHAnsi" w:hAnsiTheme="majorHAnsi"/>
          <w:sz w:val="18"/>
          <w:szCs w:val="18"/>
          <w:lang w:val="en-US"/>
        </w:rPr>
        <w:t xml:space="preserve">Guerin </w:t>
      </w:r>
      <w:r w:rsidR="00A13FA0" w:rsidRPr="00382652">
        <w:rPr>
          <w:rFonts w:asciiTheme="majorHAnsi" w:hAnsiTheme="majorHAnsi" w:hint="eastAsia"/>
          <w:i/>
          <w:sz w:val="18"/>
          <w:szCs w:val="18"/>
          <w:lang w:val="en-US"/>
        </w:rPr>
        <w:t>et al</w:t>
      </w:r>
      <w:r w:rsidRPr="004E249B">
        <w:rPr>
          <w:rFonts w:asciiTheme="majorHAnsi" w:hAnsiTheme="majorHAnsi"/>
          <w:sz w:val="18"/>
          <w:szCs w:val="18"/>
          <w:lang w:val="en-US"/>
        </w:rPr>
        <w:t>.</w:t>
      </w:r>
      <w:r w:rsidRPr="009372F7">
        <w:rPr>
          <w:rFonts w:asciiTheme="majorHAnsi" w:hAnsiTheme="majorHAnsi"/>
          <w:sz w:val="18"/>
          <w:szCs w:val="18"/>
          <w:lang w:val="en-US"/>
        </w:rPr>
        <w:t xml:space="preserve"> (2011) and </w:t>
      </w:r>
      <w:proofErr w:type="spellStart"/>
      <w:r w:rsidRPr="009372F7">
        <w:rPr>
          <w:rFonts w:asciiTheme="majorHAnsi" w:hAnsiTheme="majorHAnsi"/>
          <w:sz w:val="18"/>
          <w:szCs w:val="18"/>
          <w:lang w:val="en-US"/>
        </w:rPr>
        <w:t>Adamiec</w:t>
      </w:r>
      <w:proofErr w:type="spellEnd"/>
      <w:r w:rsidRPr="009372F7">
        <w:rPr>
          <w:rFonts w:asciiTheme="majorHAnsi" w:hAnsiTheme="majorHAnsi"/>
          <w:sz w:val="18"/>
          <w:szCs w:val="18"/>
          <w:lang w:val="en-US"/>
        </w:rPr>
        <w:t xml:space="preserve"> and Aitken (1998), proportional uncertainties derived from </w:t>
      </w:r>
      <w:proofErr w:type="spellStart"/>
      <w:r w:rsidRPr="009372F7">
        <w:rPr>
          <w:rFonts w:asciiTheme="majorHAnsi" w:hAnsiTheme="majorHAnsi"/>
          <w:sz w:val="18"/>
          <w:szCs w:val="18"/>
          <w:lang w:val="en-US"/>
        </w:rPr>
        <w:t>Liritzis</w:t>
      </w:r>
      <w:proofErr w:type="spellEnd"/>
      <w:r w:rsidRPr="009372F7">
        <w:rPr>
          <w:rFonts w:asciiTheme="majorHAnsi" w:hAnsiTheme="majorHAnsi"/>
          <w:sz w:val="18"/>
          <w:szCs w:val="18"/>
          <w:lang w:val="en-US"/>
        </w:rPr>
        <w:t xml:space="preserve"> </w:t>
      </w:r>
      <w:r w:rsidR="00A13FA0" w:rsidRPr="00382652">
        <w:rPr>
          <w:rFonts w:asciiTheme="majorHAnsi" w:hAnsiTheme="majorHAnsi" w:hint="eastAsia"/>
          <w:i/>
          <w:sz w:val="18"/>
          <w:szCs w:val="18"/>
          <w:lang w:val="en-US"/>
        </w:rPr>
        <w:t>et al</w:t>
      </w:r>
      <w:r w:rsidRPr="004E249B">
        <w:rPr>
          <w:rFonts w:asciiTheme="majorHAnsi" w:hAnsiTheme="majorHAnsi"/>
          <w:sz w:val="18"/>
          <w:szCs w:val="18"/>
          <w:lang w:val="en-US"/>
        </w:rPr>
        <w:t>.</w:t>
      </w:r>
      <w:r w:rsidRPr="009372F7">
        <w:rPr>
          <w:rFonts w:asciiTheme="majorHAnsi" w:hAnsiTheme="majorHAnsi"/>
          <w:sz w:val="18"/>
          <w:szCs w:val="18"/>
          <w:lang w:val="en-US"/>
        </w:rPr>
        <w:t xml:space="preserve"> (2013) are</w:t>
      </w:r>
      <w:r w:rsidRPr="002364F6">
        <w:rPr>
          <w:rFonts w:asciiTheme="majorHAnsi" w:hAnsiTheme="majorHAnsi"/>
          <w:sz w:val="18"/>
          <w:szCs w:val="18"/>
          <w:lang w:val="en-US"/>
        </w:rPr>
        <w:t xml:space="preserve"> used in these datasets.</w:t>
      </w:r>
    </w:p>
    <w:p w:rsidR="00E12AA2" w:rsidRDefault="00E12AA2" w:rsidP="00E12AA2">
      <w:pPr>
        <w:keepNext/>
        <w:jc w:val="center"/>
      </w:pPr>
      <w:r w:rsidRPr="002364F6">
        <w:rPr>
          <w:rFonts w:asciiTheme="majorHAnsi" w:hAnsiTheme="majorHAnsi"/>
          <w:noProof/>
          <w:sz w:val="18"/>
          <w:szCs w:val="18"/>
          <w:lang w:val="es-ES" w:eastAsia="zh-TW"/>
        </w:rPr>
        <w:drawing>
          <wp:inline distT="0" distB="0" distL="0" distR="0">
            <wp:extent cx="1018593" cy="611874"/>
            <wp:effectExtent l="190500" t="152400" r="162507" b="131076"/>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63295" t="33688" r="22970" b="51472"/>
                    <a:stretch>
                      <a:fillRect/>
                    </a:stretch>
                  </pic:blipFill>
                  <pic:spPr bwMode="auto">
                    <a:xfrm>
                      <a:off x="0" y="0"/>
                      <a:ext cx="1019044" cy="612145"/>
                    </a:xfrm>
                    <a:prstGeom prst="rect">
                      <a:avLst/>
                    </a:prstGeom>
                    <a:ln>
                      <a:noFill/>
                    </a:ln>
                    <a:effectLst>
                      <a:outerShdw blurRad="190500" algn="tl" rotWithShape="0">
                        <a:srgbClr val="000000">
                          <a:alpha val="70000"/>
                        </a:srgbClr>
                      </a:outerShdw>
                    </a:effectLst>
                  </pic:spPr>
                </pic:pic>
              </a:graphicData>
            </a:graphic>
          </wp:inline>
        </w:drawing>
      </w:r>
    </w:p>
    <w:p w:rsidR="00E12AA2" w:rsidRPr="002364F6" w:rsidRDefault="00E12AA2" w:rsidP="00E12AA2">
      <w:pPr>
        <w:pStyle w:val="Descripcin"/>
        <w:jc w:val="center"/>
        <w:rPr>
          <w:rFonts w:asciiTheme="majorHAnsi" w:hAnsiTheme="majorHAnsi"/>
          <w:lang w:val="en-US"/>
        </w:rPr>
      </w:pPr>
      <w:r w:rsidRPr="00E12AA2">
        <w:rPr>
          <w:lang w:val="en-US"/>
        </w:rPr>
        <w:t xml:space="preserve">Figure </w:t>
      </w:r>
      <w:r w:rsidR="008D7C0E">
        <w:fldChar w:fldCharType="begin"/>
      </w:r>
      <w:r w:rsidRPr="00E12AA2">
        <w:rPr>
          <w:lang w:val="en-US"/>
        </w:rPr>
        <w:instrText xml:space="preserve"> SEQ Figure \* ARABIC </w:instrText>
      </w:r>
      <w:r w:rsidR="008D7C0E">
        <w:fldChar w:fldCharType="separate"/>
      </w:r>
      <w:r w:rsidR="005A500C">
        <w:rPr>
          <w:noProof/>
          <w:lang w:val="en-US"/>
        </w:rPr>
        <w:t>17</w:t>
      </w:r>
      <w:r w:rsidR="008D7C0E">
        <w:fldChar w:fldCharType="end"/>
      </w:r>
    </w:p>
    <w:p w:rsidR="000B13D3" w:rsidRPr="00E12AA2" w:rsidRDefault="00D21BFE" w:rsidP="000B13D3">
      <w:pPr>
        <w:pStyle w:val="Prrafodelista"/>
        <w:numPr>
          <w:ilvl w:val="2"/>
          <w:numId w:val="7"/>
        </w:numPr>
        <w:outlineLvl w:val="2"/>
        <w:rPr>
          <w:b/>
          <w:color w:val="FF0000"/>
          <w:u w:val="single"/>
        </w:rPr>
      </w:pPr>
      <w:bookmarkStart w:id="15" w:name="_Toc39418511"/>
      <w:r w:rsidRPr="00E12AA2">
        <w:rPr>
          <w:b/>
          <w:color w:val="FF0000"/>
          <w:u w:val="single"/>
        </w:rPr>
        <w:t>Water content parameters</w:t>
      </w:r>
      <w:bookmarkEnd w:id="15"/>
    </w:p>
    <w:p w:rsidR="00EC5EA7" w:rsidRPr="002364F6" w:rsidRDefault="0002383C" w:rsidP="00EC5EA7">
      <w:pPr>
        <w:jc w:val="both"/>
        <w:rPr>
          <w:rFonts w:asciiTheme="majorHAnsi" w:hAnsiTheme="majorHAnsi"/>
          <w:sz w:val="18"/>
          <w:szCs w:val="18"/>
        </w:rPr>
      </w:pPr>
      <w:r>
        <w:rPr>
          <w:rFonts w:asciiTheme="majorHAnsi" w:hAnsiTheme="majorHAnsi"/>
          <w:sz w:val="18"/>
          <w:szCs w:val="18"/>
        </w:rPr>
        <w:t xml:space="preserve">This section </w:t>
      </w:r>
      <w:r w:rsidR="00D21BFE" w:rsidRPr="002364F6">
        <w:rPr>
          <w:rFonts w:asciiTheme="majorHAnsi" w:hAnsiTheme="majorHAnsi"/>
          <w:sz w:val="18"/>
          <w:szCs w:val="18"/>
        </w:rPr>
        <w:t>contains different labels to input your data</w:t>
      </w:r>
      <w:r w:rsidR="004E249B">
        <w:rPr>
          <w:rFonts w:asciiTheme="majorHAnsi" w:hAnsiTheme="majorHAnsi"/>
          <w:sz w:val="18"/>
          <w:szCs w:val="18"/>
        </w:rPr>
        <w:t xml:space="preserve">: </w:t>
      </w:r>
      <w:r w:rsidR="0086011E">
        <w:rPr>
          <w:rFonts w:asciiTheme="majorHAnsi" w:hAnsiTheme="majorHAnsi"/>
          <w:i/>
          <w:color w:val="00B050"/>
          <w:sz w:val="18"/>
          <w:szCs w:val="18"/>
        </w:rPr>
        <w:t>F</w:t>
      </w:r>
      <w:r w:rsidR="004E249B" w:rsidRPr="0086011E">
        <w:rPr>
          <w:rFonts w:asciiTheme="majorHAnsi" w:hAnsiTheme="majorHAnsi"/>
          <w:i/>
          <w:color w:val="00B050"/>
          <w:sz w:val="18"/>
          <w:szCs w:val="18"/>
        </w:rPr>
        <w:t>ield water content</w:t>
      </w:r>
      <w:r w:rsidR="004E249B">
        <w:rPr>
          <w:rFonts w:asciiTheme="majorHAnsi" w:hAnsiTheme="majorHAnsi"/>
          <w:sz w:val="18"/>
          <w:szCs w:val="18"/>
        </w:rPr>
        <w:t xml:space="preserve">, </w:t>
      </w:r>
      <w:r w:rsidR="0086011E">
        <w:rPr>
          <w:rFonts w:asciiTheme="majorHAnsi" w:hAnsiTheme="majorHAnsi"/>
          <w:i/>
          <w:color w:val="00B050"/>
          <w:sz w:val="18"/>
          <w:szCs w:val="18"/>
        </w:rPr>
        <w:t>O</w:t>
      </w:r>
      <w:r w:rsidR="00A13FA0" w:rsidRPr="00A13FA0">
        <w:rPr>
          <w:rFonts w:asciiTheme="majorHAnsi" w:hAnsiTheme="majorHAnsi" w:hint="eastAsia"/>
          <w:i/>
          <w:color w:val="00B050"/>
          <w:sz w:val="18"/>
          <w:szCs w:val="18"/>
        </w:rPr>
        <w:t>rganics content</w:t>
      </w:r>
      <w:r w:rsidR="004E249B">
        <w:rPr>
          <w:rFonts w:asciiTheme="majorHAnsi" w:hAnsiTheme="majorHAnsi"/>
          <w:sz w:val="18"/>
          <w:szCs w:val="18"/>
        </w:rPr>
        <w:t xml:space="preserve">, </w:t>
      </w:r>
      <w:r w:rsidR="0086011E">
        <w:rPr>
          <w:rFonts w:asciiTheme="majorHAnsi" w:hAnsiTheme="majorHAnsi"/>
          <w:i/>
          <w:color w:val="00B050"/>
          <w:sz w:val="18"/>
          <w:szCs w:val="18"/>
        </w:rPr>
        <w:t>S</w:t>
      </w:r>
      <w:r w:rsidR="00A13FA0" w:rsidRPr="00A13FA0">
        <w:rPr>
          <w:rFonts w:asciiTheme="majorHAnsi" w:hAnsiTheme="majorHAnsi" w:hint="eastAsia"/>
          <w:i/>
          <w:color w:val="00B050"/>
          <w:sz w:val="18"/>
          <w:szCs w:val="18"/>
        </w:rPr>
        <w:t>aturation water content</w:t>
      </w:r>
      <w:r w:rsidR="004E249B">
        <w:rPr>
          <w:rFonts w:asciiTheme="majorHAnsi" w:hAnsiTheme="majorHAnsi"/>
          <w:sz w:val="18"/>
          <w:szCs w:val="18"/>
        </w:rPr>
        <w:t xml:space="preserve"> and </w:t>
      </w:r>
      <w:r w:rsidR="00A13FA0" w:rsidRPr="00A13FA0">
        <w:rPr>
          <w:rFonts w:asciiTheme="majorHAnsi" w:hAnsiTheme="majorHAnsi" w:hint="eastAsia"/>
          <w:color w:val="00B050"/>
          <w:sz w:val="18"/>
          <w:szCs w:val="18"/>
        </w:rPr>
        <w:t xml:space="preserve">% </w:t>
      </w:r>
      <w:r w:rsidR="0086011E">
        <w:rPr>
          <w:rFonts w:asciiTheme="majorHAnsi" w:hAnsiTheme="majorHAnsi"/>
          <w:color w:val="00B050"/>
          <w:sz w:val="18"/>
          <w:szCs w:val="18"/>
        </w:rPr>
        <w:t>S</w:t>
      </w:r>
      <w:r w:rsidR="00A13FA0" w:rsidRPr="00A13FA0">
        <w:rPr>
          <w:rFonts w:asciiTheme="majorHAnsi" w:hAnsiTheme="majorHAnsi" w:hint="eastAsia"/>
          <w:color w:val="00B050"/>
          <w:sz w:val="18"/>
          <w:szCs w:val="18"/>
        </w:rPr>
        <w:t>aturation</w:t>
      </w:r>
      <w:r w:rsidR="004E249B">
        <w:rPr>
          <w:rFonts w:asciiTheme="majorHAnsi" w:hAnsiTheme="majorHAnsi"/>
          <w:sz w:val="18"/>
          <w:szCs w:val="18"/>
        </w:rPr>
        <w:t xml:space="preserve"> (Fig. 18)</w:t>
      </w:r>
      <w:r w:rsidR="00D21BFE" w:rsidRPr="002364F6">
        <w:rPr>
          <w:rFonts w:asciiTheme="majorHAnsi" w:hAnsiTheme="majorHAnsi"/>
          <w:sz w:val="18"/>
          <w:szCs w:val="18"/>
        </w:rPr>
        <w:t>.</w:t>
      </w:r>
      <w:r w:rsidR="00EC5EA7">
        <w:rPr>
          <w:rFonts w:asciiTheme="majorHAnsi" w:hAnsiTheme="majorHAnsi"/>
          <w:sz w:val="18"/>
          <w:szCs w:val="18"/>
        </w:rPr>
        <w:t xml:space="preserve"> </w:t>
      </w:r>
      <w:r w:rsidR="00EC5EA7" w:rsidRPr="002364F6">
        <w:rPr>
          <w:rFonts w:asciiTheme="majorHAnsi" w:hAnsiTheme="majorHAnsi"/>
          <w:sz w:val="18"/>
          <w:szCs w:val="18"/>
        </w:rPr>
        <w:t>The attenuation factors of 1.49, 1.25 and 1.14 (</w:t>
      </w:r>
      <w:r w:rsidR="00EC5EA7">
        <w:rPr>
          <w:rFonts w:ascii="Times New Roman" w:hAnsi="Times New Roman" w:cs="Times New Roman"/>
          <w:sz w:val="18"/>
          <w:szCs w:val="18"/>
          <w:lang w:val="el-GR"/>
        </w:rPr>
        <w:t>α</w:t>
      </w:r>
      <w:r w:rsidR="00EC5EA7" w:rsidRPr="002364F6">
        <w:rPr>
          <w:rFonts w:asciiTheme="majorHAnsi" w:hAnsiTheme="majorHAnsi"/>
          <w:sz w:val="18"/>
          <w:szCs w:val="18"/>
        </w:rPr>
        <w:t xml:space="preserve">, </w:t>
      </w:r>
      <w:r w:rsidR="00EC5EA7">
        <w:rPr>
          <w:rFonts w:ascii="Times New Roman" w:hAnsi="Times New Roman" w:cs="Times New Roman"/>
          <w:sz w:val="18"/>
          <w:szCs w:val="18"/>
          <w:lang w:val="el-GR"/>
        </w:rPr>
        <w:t>β</w:t>
      </w:r>
      <w:r w:rsidR="00EC5EA7" w:rsidRPr="002364F6">
        <w:rPr>
          <w:rFonts w:asciiTheme="majorHAnsi" w:hAnsiTheme="majorHAnsi"/>
          <w:sz w:val="18"/>
          <w:szCs w:val="18"/>
        </w:rPr>
        <w:t xml:space="preserve"> and </w:t>
      </w:r>
      <w:r w:rsidR="00EC5EA7">
        <w:rPr>
          <w:rFonts w:ascii="Times New Roman" w:hAnsi="Times New Roman" w:cs="Times New Roman"/>
          <w:sz w:val="18"/>
          <w:szCs w:val="18"/>
          <w:lang w:val="el-GR"/>
        </w:rPr>
        <w:t>γ</w:t>
      </w:r>
      <w:r w:rsidR="00EC5EA7" w:rsidRPr="002364F6">
        <w:rPr>
          <w:rFonts w:asciiTheme="majorHAnsi" w:hAnsiTheme="majorHAnsi"/>
          <w:sz w:val="18"/>
          <w:szCs w:val="18"/>
        </w:rPr>
        <w:t xml:space="preserve"> respectively) from</w:t>
      </w:r>
      <w:r w:rsidR="00EC5EA7" w:rsidRPr="002364F6">
        <w:rPr>
          <w:rFonts w:asciiTheme="majorHAnsi" w:hAnsiTheme="majorHAnsi"/>
          <w:color w:val="E36C0A" w:themeColor="accent6" w:themeShade="BF"/>
          <w:sz w:val="18"/>
          <w:szCs w:val="18"/>
        </w:rPr>
        <w:t xml:space="preserve"> </w:t>
      </w:r>
      <w:r w:rsidR="00EC5EA7" w:rsidRPr="009372F7">
        <w:rPr>
          <w:rFonts w:asciiTheme="majorHAnsi" w:hAnsiTheme="majorHAnsi"/>
          <w:sz w:val="18"/>
          <w:szCs w:val="18"/>
        </w:rPr>
        <w:t xml:space="preserve">Aitken and </w:t>
      </w:r>
      <w:proofErr w:type="spellStart"/>
      <w:r w:rsidR="00EC5EA7" w:rsidRPr="009372F7">
        <w:rPr>
          <w:rFonts w:asciiTheme="majorHAnsi" w:hAnsiTheme="majorHAnsi"/>
          <w:sz w:val="18"/>
          <w:szCs w:val="18"/>
        </w:rPr>
        <w:t>Xie</w:t>
      </w:r>
      <w:proofErr w:type="spellEnd"/>
      <w:r w:rsidR="00EC5EA7" w:rsidRPr="009372F7">
        <w:rPr>
          <w:rFonts w:asciiTheme="majorHAnsi" w:hAnsiTheme="majorHAnsi"/>
          <w:sz w:val="18"/>
          <w:szCs w:val="18"/>
        </w:rPr>
        <w:t xml:space="preserve"> (1990) and Zimmerman (1971) are used. Dose rates are attenuated using the equation of Aitken and </w:t>
      </w:r>
      <w:proofErr w:type="spellStart"/>
      <w:r w:rsidR="00EC5EA7" w:rsidRPr="009372F7">
        <w:rPr>
          <w:rFonts w:asciiTheme="majorHAnsi" w:hAnsiTheme="majorHAnsi"/>
          <w:sz w:val="18"/>
          <w:szCs w:val="18"/>
        </w:rPr>
        <w:t>Xie</w:t>
      </w:r>
      <w:proofErr w:type="spellEnd"/>
      <w:r w:rsidR="00EC5EA7" w:rsidRPr="009372F7">
        <w:rPr>
          <w:rFonts w:asciiTheme="majorHAnsi" w:hAnsiTheme="majorHAnsi"/>
          <w:sz w:val="18"/>
          <w:szCs w:val="18"/>
        </w:rPr>
        <w:t xml:space="preserve"> (1990) and u</w:t>
      </w:r>
      <w:r w:rsidR="00EC5EA7" w:rsidRPr="002364F6">
        <w:rPr>
          <w:rFonts w:asciiTheme="majorHAnsi" w:hAnsiTheme="majorHAnsi"/>
          <w:sz w:val="18"/>
          <w:szCs w:val="18"/>
        </w:rPr>
        <w:t>ncertainties are propagated in quadrature.</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4500000" cy="279865"/>
            <wp:effectExtent l="190500" t="190500" r="186690" b="196850"/>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9091" t="17832" r="9091" b="73110"/>
                    <a:stretch>
                      <a:fillRect/>
                    </a:stretch>
                  </pic:blipFill>
                  <pic:spPr bwMode="auto">
                    <a:xfrm>
                      <a:off x="0" y="0"/>
                      <a:ext cx="4500000" cy="279865"/>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rPr>
      </w:pPr>
      <w:r w:rsidRPr="00E12AA2">
        <w:rPr>
          <w:lang w:val="en-US"/>
        </w:rPr>
        <w:t xml:space="preserve">Figure </w:t>
      </w:r>
      <w:r w:rsidR="008D7C0E">
        <w:fldChar w:fldCharType="begin"/>
      </w:r>
      <w:r w:rsidRPr="00E12AA2">
        <w:rPr>
          <w:lang w:val="en-US"/>
        </w:rPr>
        <w:instrText xml:space="preserve"> SEQ Figure \* ARABIC </w:instrText>
      </w:r>
      <w:r w:rsidR="008D7C0E">
        <w:fldChar w:fldCharType="separate"/>
      </w:r>
      <w:r w:rsidR="005A500C">
        <w:rPr>
          <w:noProof/>
          <w:lang w:val="en-US"/>
        </w:rPr>
        <w:t>18</w:t>
      </w:r>
      <w:r w:rsidR="008D7C0E">
        <w:fldChar w:fldCharType="end"/>
      </w:r>
    </w:p>
    <w:p w:rsidR="00D21BFE" w:rsidRPr="002364F6" w:rsidRDefault="00935FE6" w:rsidP="00E12AA2">
      <w:pPr>
        <w:rPr>
          <w:rFonts w:asciiTheme="majorHAnsi" w:hAnsiTheme="majorHAnsi"/>
          <w:color w:val="00B050"/>
          <w:sz w:val="18"/>
          <w:szCs w:val="18"/>
          <w:lang w:val="en-US"/>
        </w:rPr>
      </w:pPr>
      <w:r w:rsidRPr="002364F6">
        <w:rPr>
          <w:rFonts w:asciiTheme="majorHAnsi" w:hAnsiTheme="majorHAnsi"/>
          <w:i/>
          <w:color w:val="00B050"/>
          <w:sz w:val="18"/>
          <w:szCs w:val="18"/>
          <w:lang w:val="en-US"/>
        </w:rPr>
        <w:t>Field water content</w:t>
      </w:r>
      <w:r w:rsidR="0047446D" w:rsidRPr="002364F6">
        <w:rPr>
          <w:rFonts w:asciiTheme="majorHAnsi" w:hAnsiTheme="majorHAnsi"/>
          <w:i/>
          <w:color w:val="00B050"/>
          <w:sz w:val="18"/>
          <w:szCs w:val="18"/>
          <w:lang w:val="en-US"/>
        </w:rPr>
        <w:t xml:space="preserve"> </w:t>
      </w:r>
      <w:r w:rsidRPr="002364F6">
        <w:rPr>
          <w:rFonts w:asciiTheme="majorHAnsi" w:hAnsiTheme="majorHAnsi"/>
          <w:sz w:val="18"/>
          <w:szCs w:val="18"/>
          <w:lang w:val="en-US"/>
        </w:rPr>
        <w:t>(text field, optional)</w:t>
      </w:r>
    </w:p>
    <w:p w:rsidR="00935FE6" w:rsidRPr="002364F6" w:rsidRDefault="00935FE6" w:rsidP="002E5C2F">
      <w:pPr>
        <w:ind w:left="360"/>
        <w:jc w:val="both"/>
        <w:rPr>
          <w:rFonts w:asciiTheme="majorHAnsi" w:hAnsiTheme="majorHAnsi"/>
          <w:sz w:val="18"/>
          <w:szCs w:val="18"/>
          <w:lang w:val="en-US"/>
        </w:rPr>
      </w:pPr>
      <w:r w:rsidRPr="002364F6">
        <w:rPr>
          <w:rFonts w:asciiTheme="majorHAnsi" w:hAnsiTheme="majorHAnsi"/>
          <w:sz w:val="18"/>
          <w:szCs w:val="18"/>
          <w:lang w:val="en-US"/>
        </w:rPr>
        <w:t xml:space="preserve">Water content of the sample </w:t>
      </w:r>
      <w:r w:rsidR="00133B48">
        <w:rPr>
          <w:rFonts w:asciiTheme="majorHAnsi" w:hAnsiTheme="majorHAnsi"/>
          <w:sz w:val="18"/>
          <w:szCs w:val="18"/>
          <w:lang w:val="en-US"/>
        </w:rPr>
        <w:t>when sampled</w:t>
      </w:r>
      <w:r w:rsidR="009372F7">
        <w:rPr>
          <w:rFonts w:asciiTheme="majorHAnsi" w:hAnsiTheme="majorHAnsi"/>
          <w:sz w:val="18"/>
          <w:szCs w:val="18"/>
          <w:lang w:val="en-US"/>
        </w:rPr>
        <w:t xml:space="preserve"> (as-found)</w:t>
      </w:r>
      <w:r w:rsidRPr="002364F6">
        <w:rPr>
          <w:rFonts w:asciiTheme="majorHAnsi" w:hAnsiTheme="majorHAnsi"/>
          <w:sz w:val="18"/>
          <w:szCs w:val="18"/>
          <w:lang w:val="en-US"/>
        </w:rPr>
        <w:t>.</w:t>
      </w:r>
      <w:r w:rsidR="009372F7">
        <w:rPr>
          <w:rFonts w:asciiTheme="majorHAnsi" w:hAnsiTheme="majorHAnsi"/>
          <w:sz w:val="18"/>
          <w:szCs w:val="18"/>
          <w:lang w:val="en-US"/>
        </w:rPr>
        <w:t xml:space="preserve"> It will not be used for calculation.</w:t>
      </w:r>
    </w:p>
    <w:p w:rsidR="00D21BFE" w:rsidRPr="00EC5EA7" w:rsidRDefault="00935FE6" w:rsidP="00E12AA2">
      <w:pPr>
        <w:rPr>
          <w:rFonts w:asciiTheme="majorHAnsi" w:hAnsiTheme="majorHAnsi"/>
          <w:i/>
          <w:color w:val="00B050"/>
          <w:sz w:val="18"/>
          <w:szCs w:val="18"/>
          <w:lang w:val="en-US"/>
        </w:rPr>
      </w:pPr>
      <w:r w:rsidRPr="00EC5EA7">
        <w:rPr>
          <w:rFonts w:asciiTheme="majorHAnsi" w:hAnsiTheme="majorHAnsi"/>
          <w:i/>
          <w:color w:val="00B050"/>
          <w:sz w:val="18"/>
          <w:szCs w:val="18"/>
          <w:lang w:val="en-US"/>
        </w:rPr>
        <w:lastRenderedPageBreak/>
        <w:t>Organics content</w:t>
      </w:r>
    </w:p>
    <w:p w:rsidR="00935FE6" w:rsidRPr="002364F6" w:rsidRDefault="00935FE6" w:rsidP="002E5C2F">
      <w:pPr>
        <w:ind w:left="360"/>
        <w:jc w:val="both"/>
        <w:rPr>
          <w:rFonts w:asciiTheme="majorHAnsi" w:hAnsiTheme="majorHAnsi"/>
          <w:sz w:val="18"/>
          <w:szCs w:val="18"/>
          <w:lang w:val="en-US"/>
        </w:rPr>
      </w:pPr>
      <w:r w:rsidRPr="002364F6">
        <w:rPr>
          <w:rFonts w:asciiTheme="majorHAnsi" w:hAnsiTheme="majorHAnsi"/>
          <w:sz w:val="18"/>
          <w:szCs w:val="18"/>
          <w:lang w:val="en-US"/>
        </w:rPr>
        <w:t>Percentage of organic matter present in the sediment</w:t>
      </w:r>
      <w:r w:rsidR="009372F7">
        <w:rPr>
          <w:rFonts w:asciiTheme="majorHAnsi" w:hAnsiTheme="majorHAnsi"/>
          <w:sz w:val="18"/>
          <w:szCs w:val="18"/>
          <w:lang w:val="en-US"/>
        </w:rPr>
        <w:t xml:space="preserve"> (as-found)</w:t>
      </w:r>
      <w:r w:rsidRPr="002364F6">
        <w:rPr>
          <w:rFonts w:asciiTheme="majorHAnsi" w:hAnsiTheme="majorHAnsi"/>
          <w:sz w:val="18"/>
          <w:szCs w:val="18"/>
          <w:lang w:val="en-US"/>
        </w:rPr>
        <w:t>. The % will be added to the total percentage of water used in the calculus.</w:t>
      </w:r>
    </w:p>
    <w:p w:rsidR="00AB3C04" w:rsidRPr="00EC5EA7" w:rsidRDefault="00935FE6" w:rsidP="00E12AA2">
      <w:pPr>
        <w:rPr>
          <w:rFonts w:asciiTheme="majorHAnsi" w:hAnsiTheme="majorHAnsi"/>
          <w:i/>
          <w:color w:val="00B050"/>
          <w:sz w:val="18"/>
          <w:szCs w:val="18"/>
          <w:lang w:val="en-US"/>
        </w:rPr>
      </w:pPr>
      <w:r w:rsidRPr="00EC5EA7">
        <w:rPr>
          <w:rFonts w:asciiTheme="majorHAnsi" w:hAnsiTheme="majorHAnsi"/>
          <w:i/>
          <w:color w:val="00B050"/>
          <w:sz w:val="18"/>
          <w:szCs w:val="18"/>
          <w:lang w:val="en-US"/>
        </w:rPr>
        <w:t>Saturation water content</w:t>
      </w:r>
    </w:p>
    <w:p w:rsidR="00AB3C04" w:rsidRPr="002364F6" w:rsidRDefault="00935FE6" w:rsidP="002E5C2F">
      <w:pPr>
        <w:ind w:left="360"/>
        <w:jc w:val="both"/>
        <w:rPr>
          <w:rFonts w:asciiTheme="majorHAnsi" w:hAnsiTheme="majorHAnsi"/>
          <w:sz w:val="18"/>
          <w:szCs w:val="18"/>
          <w:lang w:val="en-US"/>
        </w:rPr>
      </w:pPr>
      <w:r w:rsidRPr="002364F6">
        <w:rPr>
          <w:rFonts w:asciiTheme="majorHAnsi" w:hAnsiTheme="majorHAnsi"/>
          <w:sz w:val="18"/>
          <w:szCs w:val="18"/>
          <w:lang w:val="en-US"/>
        </w:rPr>
        <w:t>Maximum percentage of water that can be present in the sediment.</w:t>
      </w:r>
      <w:r w:rsidR="00AB3C04" w:rsidRPr="002364F6">
        <w:rPr>
          <w:rFonts w:asciiTheme="majorHAnsi" w:hAnsiTheme="majorHAnsi"/>
          <w:sz w:val="18"/>
          <w:szCs w:val="18"/>
          <w:lang w:val="en-US"/>
        </w:rPr>
        <w:t xml:space="preserve"> The maximum water content is defined by:</w:t>
      </w:r>
    </w:p>
    <w:p w:rsidR="00935FE6" w:rsidRPr="00EC5EA7" w:rsidRDefault="00382652" w:rsidP="002E5C2F">
      <w:pPr>
        <w:ind w:left="708"/>
        <w:jc w:val="center"/>
        <w:rPr>
          <w:rFonts w:asciiTheme="majorHAnsi" w:hAnsiTheme="majorHAnsi"/>
          <w:sz w:val="18"/>
          <w:szCs w:val="18"/>
        </w:rPr>
      </w:pPr>
      <w:r>
        <w:rPr>
          <w:rFonts w:asciiTheme="majorHAnsi" w:hAnsiTheme="majorHAnsi"/>
          <w:sz w:val="18"/>
          <w:szCs w:val="18"/>
        </w:rPr>
        <w:t>((</w:t>
      </w:r>
      <w:r w:rsidR="00AB3C04" w:rsidRPr="002364F6">
        <w:rPr>
          <w:rFonts w:asciiTheme="majorHAnsi" w:hAnsiTheme="majorHAnsi"/>
          <w:sz w:val="18"/>
          <w:szCs w:val="18"/>
        </w:rPr>
        <w:t>Weight water saturated sediment – Weight dry sediment</w:t>
      </w:r>
      <w:r>
        <w:rPr>
          <w:rFonts w:asciiTheme="majorHAnsi" w:hAnsiTheme="majorHAnsi"/>
          <w:sz w:val="18"/>
          <w:szCs w:val="18"/>
        </w:rPr>
        <w:t>)</w:t>
      </w:r>
      <w:r w:rsidR="00AB3C04" w:rsidRPr="002364F6">
        <w:rPr>
          <w:rFonts w:asciiTheme="majorHAnsi" w:hAnsiTheme="majorHAnsi"/>
          <w:sz w:val="18"/>
          <w:szCs w:val="18"/>
        </w:rPr>
        <w:t xml:space="preserve"> / Weight dry sediment</w:t>
      </w:r>
      <w:r>
        <w:rPr>
          <w:rFonts w:asciiTheme="majorHAnsi" w:hAnsiTheme="majorHAnsi"/>
          <w:sz w:val="18"/>
          <w:szCs w:val="18"/>
        </w:rPr>
        <w:t>)</w:t>
      </w:r>
      <w:r w:rsidR="00AB3C04" w:rsidRPr="002364F6">
        <w:rPr>
          <w:rFonts w:asciiTheme="majorHAnsi" w:hAnsiTheme="majorHAnsi"/>
          <w:sz w:val="18"/>
          <w:szCs w:val="18"/>
        </w:rPr>
        <w:t xml:space="preserve"> * 100</w:t>
      </w:r>
    </w:p>
    <w:p w:rsidR="00D21BFE" w:rsidRPr="00EC5EA7" w:rsidRDefault="00935FE6" w:rsidP="00E12AA2">
      <w:pPr>
        <w:rPr>
          <w:rFonts w:asciiTheme="majorHAnsi" w:hAnsiTheme="majorHAnsi"/>
          <w:i/>
          <w:color w:val="00B050"/>
          <w:sz w:val="18"/>
          <w:szCs w:val="18"/>
          <w:lang w:val="en-US"/>
        </w:rPr>
      </w:pPr>
      <w:r w:rsidRPr="00EC5EA7">
        <w:rPr>
          <w:rFonts w:asciiTheme="majorHAnsi" w:hAnsiTheme="majorHAnsi"/>
          <w:i/>
          <w:color w:val="00B050"/>
          <w:sz w:val="18"/>
          <w:szCs w:val="18"/>
          <w:lang w:val="en-US"/>
        </w:rPr>
        <w:t>% Saturation</w:t>
      </w:r>
    </w:p>
    <w:p w:rsidR="00935FE6" w:rsidRDefault="00F85420" w:rsidP="002E5C2F">
      <w:pPr>
        <w:ind w:left="360"/>
        <w:jc w:val="both"/>
        <w:rPr>
          <w:rFonts w:asciiTheme="majorHAnsi" w:hAnsiTheme="majorHAnsi"/>
          <w:sz w:val="18"/>
          <w:szCs w:val="18"/>
          <w:lang w:val="en-US"/>
        </w:rPr>
      </w:pPr>
      <w:r w:rsidRPr="002364F6">
        <w:rPr>
          <w:rFonts w:asciiTheme="majorHAnsi" w:hAnsiTheme="majorHAnsi"/>
          <w:sz w:val="18"/>
          <w:szCs w:val="18"/>
          <w:lang w:val="en-US"/>
        </w:rPr>
        <w:t>Percentage of porous filled with water in the sediment. It will give the percentage of the maximum saturation water co</w:t>
      </w:r>
      <w:r w:rsidR="000B13D3" w:rsidRPr="002364F6">
        <w:rPr>
          <w:rFonts w:asciiTheme="majorHAnsi" w:hAnsiTheme="majorHAnsi"/>
          <w:sz w:val="18"/>
          <w:szCs w:val="18"/>
          <w:lang w:val="en-US"/>
        </w:rPr>
        <w:t>ntent used for the calculation.</w:t>
      </w:r>
    </w:p>
    <w:p w:rsidR="00EC5EA7" w:rsidRDefault="00EC5EA7" w:rsidP="00EC5EA7">
      <w:pPr>
        <w:rPr>
          <w:rFonts w:asciiTheme="majorHAnsi" w:hAnsiTheme="majorHAnsi"/>
          <w:i/>
          <w:color w:val="D9D9D9" w:themeColor="background1" w:themeShade="D9"/>
          <w:sz w:val="18"/>
          <w:szCs w:val="18"/>
          <w:lang w:val="en-US"/>
        </w:rPr>
      </w:pPr>
      <w:r w:rsidRPr="00EC5EA7">
        <w:rPr>
          <w:rFonts w:asciiTheme="majorHAnsi" w:hAnsiTheme="majorHAnsi"/>
          <w:i/>
          <w:color w:val="D9D9D9" w:themeColor="background1" w:themeShade="D9"/>
          <w:sz w:val="18"/>
          <w:szCs w:val="18"/>
          <w:lang w:val="en-US"/>
        </w:rPr>
        <w:t>Water content for age calculation</w:t>
      </w:r>
    </w:p>
    <w:p w:rsidR="00EC5EA7" w:rsidRPr="00B41899" w:rsidRDefault="009372F7" w:rsidP="002E5C2F">
      <w:pPr>
        <w:ind w:left="360"/>
        <w:jc w:val="both"/>
        <w:rPr>
          <w:rFonts w:asciiTheme="majorHAnsi" w:hAnsiTheme="majorHAnsi"/>
          <w:sz w:val="18"/>
          <w:szCs w:val="18"/>
          <w:lang w:val="en-US"/>
        </w:rPr>
      </w:pPr>
      <w:r w:rsidRPr="00B41899">
        <w:rPr>
          <w:rFonts w:asciiTheme="majorHAnsi" w:hAnsiTheme="majorHAnsi"/>
          <w:sz w:val="18"/>
          <w:szCs w:val="18"/>
          <w:lang w:val="en-US"/>
        </w:rPr>
        <w:t>Final percentage of water that will be used for age calculation and corrections</w:t>
      </w:r>
      <w:r w:rsidR="00EC5EA7" w:rsidRPr="00B41899">
        <w:rPr>
          <w:rFonts w:asciiTheme="majorHAnsi" w:hAnsiTheme="majorHAnsi"/>
          <w:sz w:val="18"/>
          <w:szCs w:val="18"/>
          <w:lang w:val="en-US"/>
        </w:rPr>
        <w:t>.</w:t>
      </w:r>
      <w:r w:rsidRPr="00B41899">
        <w:rPr>
          <w:rFonts w:asciiTheme="majorHAnsi" w:hAnsiTheme="majorHAnsi"/>
          <w:sz w:val="18"/>
          <w:szCs w:val="18"/>
          <w:lang w:val="en-US"/>
        </w:rPr>
        <w:t xml:space="preserve"> It </w:t>
      </w:r>
      <w:r w:rsidR="00B41899" w:rsidRPr="00B41899">
        <w:rPr>
          <w:rFonts w:asciiTheme="majorHAnsi" w:hAnsiTheme="majorHAnsi"/>
          <w:sz w:val="18"/>
          <w:szCs w:val="18"/>
          <w:lang w:val="en-US"/>
        </w:rPr>
        <w:t>corre</w:t>
      </w:r>
      <w:r w:rsidR="00B41899">
        <w:rPr>
          <w:rFonts w:asciiTheme="majorHAnsi" w:hAnsiTheme="majorHAnsi"/>
          <w:sz w:val="18"/>
          <w:szCs w:val="18"/>
          <w:lang w:val="en-US"/>
        </w:rPr>
        <w:t>s</w:t>
      </w:r>
      <w:r w:rsidR="00B41899" w:rsidRPr="00B41899">
        <w:rPr>
          <w:rFonts w:asciiTheme="majorHAnsi" w:hAnsiTheme="majorHAnsi"/>
          <w:sz w:val="18"/>
          <w:szCs w:val="18"/>
          <w:lang w:val="en-US"/>
        </w:rPr>
        <w:t>pond</w:t>
      </w:r>
      <w:r w:rsidR="004E249B">
        <w:rPr>
          <w:rFonts w:asciiTheme="majorHAnsi" w:hAnsiTheme="majorHAnsi"/>
          <w:sz w:val="18"/>
          <w:szCs w:val="18"/>
          <w:lang w:val="en-US"/>
        </w:rPr>
        <w:t>s</w:t>
      </w:r>
      <w:r w:rsidR="00B41899" w:rsidRPr="00B41899">
        <w:rPr>
          <w:rFonts w:asciiTheme="majorHAnsi" w:hAnsiTheme="majorHAnsi"/>
          <w:sz w:val="18"/>
          <w:szCs w:val="18"/>
          <w:lang w:val="en-US"/>
        </w:rPr>
        <w:t xml:space="preserve"> to</w:t>
      </w:r>
      <w:r w:rsidRPr="00B41899">
        <w:rPr>
          <w:rFonts w:asciiTheme="majorHAnsi" w:hAnsiTheme="majorHAnsi"/>
          <w:sz w:val="18"/>
          <w:szCs w:val="18"/>
          <w:lang w:val="en-US"/>
        </w:rPr>
        <w:t xml:space="preserve"> the </w:t>
      </w:r>
      <w:r w:rsidR="00B41899" w:rsidRPr="00B41899">
        <w:rPr>
          <w:rFonts w:asciiTheme="majorHAnsi" w:hAnsiTheme="majorHAnsi" w:hint="eastAsia"/>
          <w:sz w:val="18"/>
          <w:szCs w:val="18"/>
          <w:lang w:val="en-US"/>
        </w:rPr>
        <w:t>percentage</w:t>
      </w:r>
      <w:r w:rsidR="00B41899" w:rsidRPr="00B41899">
        <w:rPr>
          <w:rFonts w:asciiTheme="majorHAnsi" w:hAnsiTheme="majorHAnsi"/>
          <w:sz w:val="18"/>
          <w:szCs w:val="18"/>
          <w:lang w:val="en-US"/>
        </w:rPr>
        <w:t xml:space="preserve"> (input by </w:t>
      </w:r>
      <w:r w:rsidR="00B41899" w:rsidRPr="00B41899">
        <w:rPr>
          <w:rFonts w:asciiTheme="majorHAnsi" w:hAnsiTheme="majorHAnsi"/>
          <w:i/>
          <w:color w:val="00B050"/>
          <w:sz w:val="18"/>
          <w:szCs w:val="18"/>
          <w:lang w:val="en-US"/>
        </w:rPr>
        <w:t>% Saturation</w:t>
      </w:r>
      <w:r w:rsidR="00B41899" w:rsidRPr="00B41899">
        <w:rPr>
          <w:rFonts w:asciiTheme="majorHAnsi" w:hAnsiTheme="majorHAnsi"/>
          <w:sz w:val="18"/>
          <w:szCs w:val="18"/>
          <w:lang w:val="en-US"/>
        </w:rPr>
        <w:t>)</w:t>
      </w:r>
      <w:r w:rsidRPr="00B41899">
        <w:rPr>
          <w:rFonts w:asciiTheme="majorHAnsi" w:hAnsiTheme="majorHAnsi"/>
          <w:sz w:val="18"/>
          <w:szCs w:val="18"/>
          <w:lang w:val="en-US"/>
        </w:rPr>
        <w:t xml:space="preserve"> of the </w:t>
      </w:r>
      <w:r w:rsidRPr="00B41899">
        <w:rPr>
          <w:rFonts w:asciiTheme="majorHAnsi" w:hAnsiTheme="majorHAnsi"/>
          <w:i/>
          <w:color w:val="00B050"/>
          <w:sz w:val="18"/>
          <w:szCs w:val="18"/>
          <w:lang w:val="en-US"/>
        </w:rPr>
        <w:t>Saturation water content</w:t>
      </w:r>
      <w:r w:rsidR="004E249B">
        <w:rPr>
          <w:rFonts w:asciiTheme="majorHAnsi" w:hAnsiTheme="majorHAnsi"/>
          <w:sz w:val="18"/>
          <w:szCs w:val="18"/>
          <w:lang w:val="en-US"/>
        </w:rPr>
        <w:t xml:space="preserve"> (Fig. 19).</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1651845" cy="211521"/>
            <wp:effectExtent l="190500" t="152400" r="176955" b="131379"/>
            <wp:docPr id="3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57256" t="26063" r="12265" b="66844"/>
                    <a:stretch>
                      <a:fillRect/>
                    </a:stretch>
                  </pic:blipFill>
                  <pic:spPr bwMode="auto">
                    <a:xfrm>
                      <a:off x="0" y="0"/>
                      <a:ext cx="1651845" cy="211521"/>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lang w:val="en-US"/>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19</w:t>
      </w:r>
      <w:r w:rsidR="008D7C0E">
        <w:fldChar w:fldCharType="end"/>
      </w:r>
    </w:p>
    <w:p w:rsidR="00305248" w:rsidRPr="00EC5EA7" w:rsidRDefault="009F04E3" w:rsidP="00EC5EA7">
      <w:pPr>
        <w:rPr>
          <w:lang w:val="en-US"/>
        </w:rPr>
      </w:pPr>
      <w:r w:rsidRPr="00EC5EA7">
        <w:rPr>
          <w:rFonts w:asciiTheme="majorHAnsi" w:hAnsiTheme="majorHAnsi"/>
          <w:i/>
          <w:color w:val="00B050"/>
          <w:sz w:val="18"/>
          <w:szCs w:val="18"/>
          <w:lang w:val="en-US"/>
        </w:rPr>
        <w:t>Grain size used for analysis</w:t>
      </w:r>
    </w:p>
    <w:p w:rsidR="0034735E" w:rsidRPr="002364F6" w:rsidRDefault="0047446D" w:rsidP="00C0364C">
      <w:pPr>
        <w:jc w:val="both"/>
        <w:rPr>
          <w:rFonts w:asciiTheme="majorHAnsi" w:hAnsiTheme="majorHAnsi"/>
          <w:sz w:val="18"/>
          <w:szCs w:val="18"/>
        </w:rPr>
      </w:pPr>
      <w:r w:rsidRPr="002364F6">
        <w:rPr>
          <w:rFonts w:asciiTheme="majorHAnsi" w:hAnsiTheme="majorHAnsi"/>
          <w:sz w:val="18"/>
          <w:szCs w:val="18"/>
        </w:rPr>
        <w:t xml:space="preserve">Dose rates must be corrected for grain-size attenuation effects and a </w:t>
      </w:r>
      <w:r w:rsidR="004E249B" w:rsidRPr="002364F6">
        <w:rPr>
          <w:rFonts w:asciiTheme="majorHAnsi" w:hAnsiTheme="majorHAnsi"/>
          <w:sz w:val="18"/>
          <w:szCs w:val="18"/>
        </w:rPr>
        <w:t>maximum</w:t>
      </w:r>
      <w:r w:rsidR="00FE2F05" w:rsidRPr="002364F6">
        <w:rPr>
          <w:rFonts w:asciiTheme="majorHAnsi" w:hAnsiTheme="majorHAnsi"/>
          <w:sz w:val="18"/>
          <w:szCs w:val="18"/>
        </w:rPr>
        <w:t xml:space="preserve"> and </w:t>
      </w:r>
      <w:r w:rsidR="004E249B" w:rsidRPr="002364F6">
        <w:rPr>
          <w:rFonts w:asciiTheme="majorHAnsi" w:hAnsiTheme="majorHAnsi"/>
          <w:sz w:val="18"/>
          <w:szCs w:val="18"/>
        </w:rPr>
        <w:t>minimum</w:t>
      </w:r>
      <w:r w:rsidR="00FE2F05" w:rsidRPr="002364F6">
        <w:rPr>
          <w:rFonts w:asciiTheme="majorHAnsi" w:hAnsiTheme="majorHAnsi"/>
          <w:sz w:val="18"/>
          <w:szCs w:val="18"/>
        </w:rPr>
        <w:t xml:space="preserve"> grain size </w:t>
      </w:r>
      <w:r w:rsidR="004E249B">
        <w:rPr>
          <w:rFonts w:asciiTheme="majorHAnsi" w:hAnsiTheme="majorHAnsi"/>
          <w:sz w:val="18"/>
          <w:szCs w:val="18"/>
        </w:rPr>
        <w:t xml:space="preserve">in </w:t>
      </w:r>
      <w:r w:rsidR="004E249B">
        <w:rPr>
          <w:sz w:val="18"/>
          <w:szCs w:val="18"/>
          <w:lang w:val="el-GR"/>
        </w:rPr>
        <w:t>μ</w:t>
      </w:r>
      <w:r w:rsidR="004E249B" w:rsidRPr="002364F6">
        <w:rPr>
          <w:rFonts w:asciiTheme="majorHAnsi" w:hAnsiTheme="majorHAnsi"/>
          <w:sz w:val="18"/>
          <w:szCs w:val="18"/>
        </w:rPr>
        <w:t xml:space="preserve">m </w:t>
      </w:r>
      <w:r w:rsidRPr="002364F6">
        <w:rPr>
          <w:rFonts w:asciiTheme="majorHAnsi" w:hAnsiTheme="majorHAnsi"/>
          <w:sz w:val="18"/>
          <w:szCs w:val="18"/>
        </w:rPr>
        <w:t>is required for the calculations</w:t>
      </w:r>
      <w:r w:rsidR="004E249B">
        <w:rPr>
          <w:rFonts w:asciiTheme="majorHAnsi" w:hAnsiTheme="majorHAnsi"/>
          <w:sz w:val="18"/>
          <w:szCs w:val="18"/>
        </w:rPr>
        <w:t xml:space="preserve"> (Fig. 20)</w:t>
      </w:r>
      <w:r w:rsidR="00EC5EA7">
        <w:rPr>
          <w:rFonts w:asciiTheme="majorHAnsi" w:hAnsiTheme="majorHAnsi"/>
          <w:sz w:val="18"/>
          <w:szCs w:val="18"/>
        </w:rPr>
        <w:t>.</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1515258" cy="233813"/>
            <wp:effectExtent l="190500" t="152400" r="180192" b="128137"/>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9314" t="25715" r="62602" b="66746"/>
                    <a:stretch>
                      <a:fillRect/>
                    </a:stretch>
                  </pic:blipFill>
                  <pic:spPr bwMode="auto">
                    <a:xfrm>
                      <a:off x="0" y="0"/>
                      <a:ext cx="1515258" cy="23381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20</w:t>
      </w:r>
      <w:r w:rsidR="008D7C0E">
        <w:fldChar w:fldCharType="end"/>
      </w:r>
    </w:p>
    <w:p w:rsidR="0047446D" w:rsidRPr="002364F6" w:rsidRDefault="0034735E" w:rsidP="00C0364C">
      <w:pPr>
        <w:jc w:val="both"/>
        <w:rPr>
          <w:rFonts w:asciiTheme="majorHAnsi" w:hAnsiTheme="majorHAnsi"/>
          <w:sz w:val="18"/>
          <w:szCs w:val="18"/>
        </w:rPr>
      </w:pPr>
      <w:r w:rsidRPr="002364F6">
        <w:rPr>
          <w:rFonts w:asciiTheme="majorHAnsi" w:hAnsiTheme="majorHAnsi"/>
          <w:sz w:val="18"/>
          <w:szCs w:val="18"/>
        </w:rPr>
        <w:t xml:space="preserve">Each of the </w:t>
      </w:r>
      <w:r w:rsidR="0047446D" w:rsidRPr="002364F6">
        <w:rPr>
          <w:rFonts w:asciiTheme="majorHAnsi" w:hAnsiTheme="majorHAnsi"/>
          <w:sz w:val="18"/>
          <w:szCs w:val="18"/>
        </w:rPr>
        <w:t xml:space="preserve">grain size attenuation datasets </w:t>
      </w:r>
      <w:r w:rsidRPr="002364F6">
        <w:rPr>
          <w:rFonts w:asciiTheme="majorHAnsi" w:hAnsiTheme="majorHAnsi"/>
          <w:sz w:val="18"/>
          <w:szCs w:val="18"/>
        </w:rPr>
        <w:t xml:space="preserve">has been fitted with a smoothed spline function in </w:t>
      </w:r>
      <w:r w:rsidRPr="002364F6">
        <w:rPr>
          <w:rFonts w:asciiTheme="majorHAnsi" w:hAnsiTheme="majorHAnsi"/>
          <w:i/>
          <w:sz w:val="18"/>
          <w:szCs w:val="18"/>
        </w:rPr>
        <w:t>RStudio</w:t>
      </w:r>
      <w:r w:rsidRPr="002364F6">
        <w:rPr>
          <w:rFonts w:asciiTheme="majorHAnsi" w:hAnsiTheme="majorHAnsi"/>
          <w:sz w:val="18"/>
          <w:szCs w:val="18"/>
        </w:rPr>
        <w:t>, and datasets have been genera</w:t>
      </w:r>
      <w:r w:rsidR="0047446D" w:rsidRPr="002364F6">
        <w:rPr>
          <w:rFonts w:asciiTheme="majorHAnsi" w:hAnsiTheme="majorHAnsi"/>
          <w:sz w:val="18"/>
          <w:szCs w:val="18"/>
        </w:rPr>
        <w:t>ted over the grain size range 1-</w:t>
      </w:r>
      <w:r w:rsidRPr="002364F6">
        <w:rPr>
          <w:rFonts w:asciiTheme="majorHAnsi" w:hAnsiTheme="majorHAnsi"/>
          <w:sz w:val="18"/>
          <w:szCs w:val="18"/>
        </w:rPr>
        <w:t xml:space="preserve">1000 </w:t>
      </w:r>
      <w:r w:rsidR="00382652">
        <w:rPr>
          <w:rFonts w:ascii="Times New Roman" w:hAnsi="Times New Roman" w:cs="Times New Roman"/>
          <w:sz w:val="18"/>
          <w:szCs w:val="18"/>
          <w:lang w:val="el-GR"/>
        </w:rPr>
        <w:t>μ</w:t>
      </w:r>
      <w:r w:rsidRPr="00B41899">
        <w:rPr>
          <w:rFonts w:asciiTheme="majorHAnsi" w:hAnsiTheme="majorHAnsi"/>
          <w:sz w:val="18"/>
          <w:szCs w:val="18"/>
        </w:rPr>
        <w:t>m (</w:t>
      </w:r>
      <w:proofErr w:type="spellStart"/>
      <w:r w:rsidRPr="00B41899">
        <w:rPr>
          <w:rFonts w:asciiTheme="majorHAnsi" w:hAnsiTheme="majorHAnsi"/>
          <w:sz w:val="18"/>
          <w:szCs w:val="18"/>
        </w:rPr>
        <w:t>Durcan</w:t>
      </w:r>
      <w:proofErr w:type="spellEnd"/>
      <w:r w:rsidRPr="00B41899">
        <w:rPr>
          <w:rFonts w:asciiTheme="majorHAnsi" w:hAnsiTheme="majorHAnsi"/>
          <w:sz w:val="18"/>
          <w:szCs w:val="18"/>
        </w:rPr>
        <w:t xml:space="preserve"> </w:t>
      </w:r>
      <w:r w:rsidRPr="00B41899">
        <w:rPr>
          <w:rFonts w:asciiTheme="majorHAnsi" w:hAnsiTheme="majorHAnsi"/>
          <w:i/>
          <w:sz w:val="18"/>
          <w:szCs w:val="18"/>
        </w:rPr>
        <w:t>et al</w:t>
      </w:r>
      <w:r w:rsidRPr="00B41899">
        <w:rPr>
          <w:rFonts w:asciiTheme="majorHAnsi" w:hAnsiTheme="majorHAnsi"/>
          <w:sz w:val="18"/>
          <w:szCs w:val="18"/>
        </w:rPr>
        <w:t>., 2015).</w:t>
      </w:r>
      <w:r w:rsidR="0047446D" w:rsidRPr="00B41899">
        <w:rPr>
          <w:rFonts w:asciiTheme="majorHAnsi" w:hAnsiTheme="majorHAnsi"/>
          <w:sz w:val="18"/>
          <w:szCs w:val="18"/>
        </w:rPr>
        <w:t xml:space="preserve"> The</w:t>
      </w:r>
      <w:r w:rsidR="0047446D" w:rsidRPr="002364F6">
        <w:rPr>
          <w:rFonts w:asciiTheme="majorHAnsi" w:hAnsiTheme="majorHAnsi"/>
          <w:sz w:val="18"/>
          <w:szCs w:val="18"/>
        </w:rPr>
        <w:t xml:space="preserve"> attenuation factor is calculated from the minimum and maximum grain size by taking the mean as the grain size attenuation or absorption factor.</w:t>
      </w:r>
    </w:p>
    <w:p w:rsidR="0034735E" w:rsidRPr="002364F6" w:rsidRDefault="006A5929" w:rsidP="00C0364C">
      <w:pPr>
        <w:jc w:val="both"/>
        <w:rPr>
          <w:rFonts w:asciiTheme="majorHAnsi" w:hAnsiTheme="majorHAnsi"/>
          <w:sz w:val="18"/>
          <w:szCs w:val="18"/>
        </w:rPr>
      </w:pPr>
      <w:r w:rsidRPr="002364F6">
        <w:rPr>
          <w:rFonts w:asciiTheme="majorHAnsi" w:hAnsiTheme="majorHAnsi"/>
          <w:sz w:val="18"/>
          <w:szCs w:val="18"/>
        </w:rPr>
        <w:t xml:space="preserve">The factors and associated uncertainties are determined for the mean value and associated standard deviations corresponding to a grain size range (e.g., 150 – 250 </w:t>
      </w:r>
      <w:r w:rsidR="00EC5EA7">
        <w:rPr>
          <w:sz w:val="18"/>
          <w:szCs w:val="18"/>
          <w:lang w:val="el-GR"/>
        </w:rPr>
        <w:t>μ</w:t>
      </w:r>
      <w:r w:rsidRPr="002364F6">
        <w:rPr>
          <w:rFonts w:asciiTheme="majorHAnsi" w:hAnsiTheme="majorHAnsi"/>
          <w:sz w:val="18"/>
          <w:szCs w:val="18"/>
        </w:rPr>
        <w:t xml:space="preserve">m). Similarly, the chemical etching attenuation factors are calculated with 1 </w:t>
      </w:r>
      <w:r w:rsidR="00B41899">
        <w:rPr>
          <w:sz w:val="18"/>
          <w:szCs w:val="18"/>
          <w:lang w:val="el-GR"/>
        </w:rPr>
        <w:t>μ</w:t>
      </w:r>
      <w:r w:rsidRPr="002364F6">
        <w:rPr>
          <w:rFonts w:asciiTheme="majorHAnsi" w:hAnsiTheme="majorHAnsi"/>
          <w:sz w:val="18"/>
          <w:szCs w:val="18"/>
        </w:rPr>
        <w:t xml:space="preserve">m resolution </w:t>
      </w:r>
      <w:r w:rsidR="00E84AB0">
        <w:rPr>
          <w:rFonts w:asciiTheme="majorHAnsi" w:hAnsiTheme="majorHAnsi"/>
          <w:sz w:val="18"/>
          <w:szCs w:val="18"/>
        </w:rPr>
        <w:t xml:space="preserve">to correct dose rates for the effects of etching of depths </w:t>
      </w:r>
      <w:r w:rsidRPr="002364F6">
        <w:rPr>
          <w:rFonts w:asciiTheme="majorHAnsi" w:hAnsiTheme="majorHAnsi"/>
          <w:sz w:val="18"/>
          <w:szCs w:val="18"/>
        </w:rPr>
        <w:t>1</w:t>
      </w:r>
      <w:r w:rsidR="00E84AB0">
        <w:rPr>
          <w:rFonts w:asciiTheme="majorHAnsi" w:hAnsiTheme="majorHAnsi"/>
          <w:sz w:val="18"/>
          <w:szCs w:val="18"/>
        </w:rPr>
        <w:t>-</w:t>
      </w:r>
      <w:r w:rsidRPr="002364F6">
        <w:rPr>
          <w:rFonts w:asciiTheme="majorHAnsi" w:hAnsiTheme="majorHAnsi"/>
          <w:sz w:val="18"/>
          <w:szCs w:val="18"/>
        </w:rPr>
        <w:t xml:space="preserve">30 </w:t>
      </w:r>
      <w:r w:rsidR="00EC5EA7">
        <w:rPr>
          <w:sz w:val="18"/>
          <w:szCs w:val="18"/>
          <w:lang w:val="el-GR"/>
        </w:rPr>
        <w:t>μ</w:t>
      </w:r>
      <w:r w:rsidRPr="002364F6">
        <w:rPr>
          <w:rFonts w:asciiTheme="majorHAnsi" w:hAnsiTheme="majorHAnsi"/>
          <w:sz w:val="18"/>
          <w:szCs w:val="18"/>
        </w:rPr>
        <w:t xml:space="preserve">m (worksheet 9-10; </w:t>
      </w:r>
      <w:proofErr w:type="spellStart"/>
      <w:r w:rsidRPr="002364F6">
        <w:rPr>
          <w:rFonts w:asciiTheme="majorHAnsi" w:hAnsiTheme="majorHAnsi"/>
          <w:sz w:val="18"/>
          <w:szCs w:val="18"/>
        </w:rPr>
        <w:t>Durcan</w:t>
      </w:r>
      <w:proofErr w:type="spellEnd"/>
      <w:r w:rsidRPr="002364F6">
        <w:rPr>
          <w:rFonts w:asciiTheme="majorHAnsi" w:hAnsiTheme="majorHAnsi"/>
          <w:sz w:val="18"/>
          <w:szCs w:val="18"/>
        </w:rPr>
        <w:t xml:space="preserve"> </w:t>
      </w:r>
      <w:r w:rsidRPr="00382652">
        <w:rPr>
          <w:rFonts w:asciiTheme="majorHAnsi" w:hAnsiTheme="majorHAnsi"/>
          <w:i/>
          <w:sz w:val="18"/>
          <w:szCs w:val="18"/>
        </w:rPr>
        <w:t>et al</w:t>
      </w:r>
      <w:r w:rsidRPr="002364F6">
        <w:rPr>
          <w:rFonts w:asciiTheme="majorHAnsi" w:hAnsiTheme="majorHAnsi"/>
          <w:sz w:val="18"/>
          <w:szCs w:val="18"/>
        </w:rPr>
        <w:t>. 2015).</w:t>
      </w:r>
    </w:p>
    <w:p w:rsidR="006A5929" w:rsidRDefault="006A5929" w:rsidP="00C0364C">
      <w:pPr>
        <w:jc w:val="both"/>
        <w:rPr>
          <w:rFonts w:asciiTheme="majorHAnsi" w:hAnsiTheme="majorHAnsi"/>
          <w:sz w:val="18"/>
          <w:szCs w:val="18"/>
        </w:rPr>
      </w:pPr>
    </w:p>
    <w:p w:rsidR="00305248" w:rsidRPr="00E12AA2" w:rsidRDefault="007F604A" w:rsidP="009A71E7">
      <w:pPr>
        <w:pStyle w:val="Prrafodelista"/>
        <w:numPr>
          <w:ilvl w:val="2"/>
          <w:numId w:val="7"/>
        </w:numPr>
        <w:outlineLvl w:val="2"/>
        <w:rPr>
          <w:b/>
          <w:color w:val="FF0000"/>
          <w:u w:val="single"/>
        </w:rPr>
      </w:pPr>
      <w:bookmarkStart w:id="16" w:name="_Toc39418512"/>
      <w:r w:rsidRPr="00E12AA2">
        <w:rPr>
          <w:b/>
          <w:color w:val="FF0000"/>
          <w:u w:val="single"/>
        </w:rPr>
        <w:t>Alpha dosimetry</w:t>
      </w:r>
      <w:bookmarkEnd w:id="16"/>
    </w:p>
    <w:p w:rsidR="007F604A" w:rsidRPr="002364F6" w:rsidRDefault="007F604A" w:rsidP="00C0364C">
      <w:pPr>
        <w:jc w:val="both"/>
        <w:rPr>
          <w:rFonts w:asciiTheme="majorHAnsi" w:hAnsiTheme="majorHAnsi"/>
          <w:sz w:val="18"/>
          <w:szCs w:val="18"/>
        </w:rPr>
      </w:pPr>
      <w:r w:rsidRPr="002364F6">
        <w:rPr>
          <w:rFonts w:asciiTheme="majorHAnsi" w:hAnsiTheme="majorHAnsi"/>
          <w:sz w:val="18"/>
          <w:szCs w:val="18"/>
        </w:rPr>
        <w:t xml:space="preserve">In this frame the user can </w:t>
      </w:r>
      <w:r w:rsidR="00B41899">
        <w:rPr>
          <w:rFonts w:asciiTheme="majorHAnsi" w:hAnsiTheme="majorHAnsi"/>
          <w:sz w:val="18"/>
          <w:szCs w:val="18"/>
        </w:rPr>
        <w:t>select the</w:t>
      </w:r>
      <w:r w:rsidRPr="002364F6">
        <w:rPr>
          <w:rFonts w:asciiTheme="majorHAnsi" w:hAnsiTheme="majorHAnsi"/>
          <w:sz w:val="18"/>
          <w:szCs w:val="18"/>
        </w:rPr>
        <w:t xml:space="preserve"> </w:t>
      </w:r>
      <w:r w:rsidR="00A517FD">
        <w:rPr>
          <w:rFonts w:asciiTheme="majorHAnsi" w:hAnsiTheme="majorHAnsi"/>
          <w:sz w:val="18"/>
          <w:szCs w:val="18"/>
        </w:rPr>
        <w:t xml:space="preserve">grain size attenuation factors for </w:t>
      </w:r>
      <w:r w:rsidR="00B41899">
        <w:rPr>
          <w:rFonts w:asciiTheme="majorHAnsi" w:hAnsiTheme="majorHAnsi"/>
          <w:sz w:val="18"/>
          <w:szCs w:val="18"/>
        </w:rPr>
        <w:t xml:space="preserve">the alpha dose rate </w:t>
      </w:r>
      <w:r w:rsidR="004E249B">
        <w:rPr>
          <w:rFonts w:asciiTheme="majorHAnsi" w:hAnsiTheme="majorHAnsi"/>
          <w:sz w:val="18"/>
          <w:szCs w:val="18"/>
        </w:rPr>
        <w:t>(Fig. 21)</w:t>
      </w:r>
      <w:r w:rsidR="00B41899">
        <w:rPr>
          <w:rFonts w:asciiTheme="majorHAnsi" w:hAnsiTheme="majorHAnsi"/>
          <w:sz w:val="18"/>
          <w:szCs w:val="18"/>
        </w:rPr>
        <w:t>.</w:t>
      </w:r>
      <w:r w:rsidRPr="002364F6">
        <w:rPr>
          <w:rFonts w:asciiTheme="majorHAnsi" w:hAnsiTheme="majorHAnsi"/>
          <w:sz w:val="18"/>
          <w:szCs w:val="18"/>
        </w:rPr>
        <w:t xml:space="preserve"> </w:t>
      </w:r>
      <w:r w:rsidR="00B41899">
        <w:rPr>
          <w:rFonts w:asciiTheme="majorHAnsi" w:hAnsiTheme="majorHAnsi"/>
          <w:sz w:val="18"/>
          <w:szCs w:val="18"/>
        </w:rPr>
        <w:t>T</w:t>
      </w:r>
      <w:r w:rsidRPr="002364F6">
        <w:rPr>
          <w:rFonts w:asciiTheme="majorHAnsi" w:hAnsiTheme="majorHAnsi"/>
          <w:sz w:val="18"/>
          <w:szCs w:val="18"/>
        </w:rPr>
        <w:t>he attenuation factor from Bell</w:t>
      </w:r>
      <w:r w:rsidR="004E249B">
        <w:rPr>
          <w:rFonts w:asciiTheme="majorHAnsi" w:hAnsiTheme="majorHAnsi"/>
          <w:sz w:val="18"/>
          <w:szCs w:val="18"/>
        </w:rPr>
        <w:t xml:space="preserve"> (</w:t>
      </w:r>
      <w:r w:rsidRPr="002364F6">
        <w:rPr>
          <w:rFonts w:asciiTheme="majorHAnsi" w:hAnsiTheme="majorHAnsi"/>
          <w:sz w:val="18"/>
          <w:szCs w:val="18"/>
        </w:rPr>
        <w:t>1980</w:t>
      </w:r>
      <w:r w:rsidR="004E249B">
        <w:rPr>
          <w:rFonts w:asciiTheme="majorHAnsi" w:hAnsiTheme="majorHAnsi"/>
          <w:sz w:val="18"/>
          <w:szCs w:val="18"/>
        </w:rPr>
        <w:t>)</w:t>
      </w:r>
      <w:r w:rsidR="00B41899">
        <w:rPr>
          <w:rFonts w:asciiTheme="majorHAnsi" w:hAnsiTheme="majorHAnsi"/>
          <w:sz w:val="18"/>
          <w:szCs w:val="18"/>
        </w:rPr>
        <w:t xml:space="preserve"> will be used for etching</w:t>
      </w:r>
      <w:r w:rsidRPr="002364F6">
        <w:rPr>
          <w:rFonts w:asciiTheme="majorHAnsi" w:hAnsiTheme="majorHAnsi"/>
          <w:sz w:val="18"/>
          <w:szCs w:val="18"/>
        </w:rPr>
        <w:t>.</w:t>
      </w:r>
    </w:p>
    <w:p w:rsidR="00E12AA2" w:rsidRPr="00B41899" w:rsidRDefault="000B13D3" w:rsidP="00E12AA2">
      <w:pPr>
        <w:keepNext/>
        <w:jc w:val="center"/>
        <w:rPr>
          <w:lang w:val="en-US"/>
        </w:rPr>
      </w:pPr>
      <w:r w:rsidRPr="002364F6">
        <w:rPr>
          <w:rFonts w:asciiTheme="majorHAnsi" w:hAnsiTheme="majorHAnsi"/>
          <w:noProof/>
          <w:sz w:val="18"/>
          <w:szCs w:val="18"/>
          <w:lang w:val="es-ES" w:eastAsia="zh-TW"/>
        </w:rPr>
        <w:lastRenderedPageBreak/>
        <w:drawing>
          <wp:inline distT="0" distB="0" distL="0" distR="0">
            <wp:extent cx="2942203" cy="642653"/>
            <wp:effectExtent l="190500" t="152400" r="162947" b="138397"/>
            <wp:docPr id="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9090" t="33156" r="36580" b="45624"/>
                    <a:stretch>
                      <a:fillRect/>
                    </a:stretch>
                  </pic:blipFill>
                  <pic:spPr bwMode="auto">
                    <a:xfrm>
                      <a:off x="0" y="0"/>
                      <a:ext cx="2942203" cy="642653"/>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rPr>
      </w:pPr>
      <w:r w:rsidRPr="00EC5EA7">
        <w:rPr>
          <w:lang w:val="en-US"/>
        </w:rPr>
        <w:t xml:space="preserve">Figure </w:t>
      </w:r>
      <w:r w:rsidR="008D7C0E">
        <w:fldChar w:fldCharType="begin"/>
      </w:r>
      <w:r w:rsidRPr="00EC5EA7">
        <w:rPr>
          <w:lang w:val="en-US"/>
        </w:rPr>
        <w:instrText xml:space="preserve"> SEQ Figure \* ARABIC </w:instrText>
      </w:r>
      <w:r w:rsidR="008D7C0E">
        <w:fldChar w:fldCharType="separate"/>
      </w:r>
      <w:r w:rsidR="005A500C">
        <w:rPr>
          <w:noProof/>
          <w:lang w:val="en-US"/>
        </w:rPr>
        <w:t>21</w:t>
      </w:r>
      <w:r w:rsidR="008D7C0E">
        <w:fldChar w:fldCharType="end"/>
      </w:r>
    </w:p>
    <w:p w:rsidR="00EC5EA7" w:rsidRPr="00EC5EA7" w:rsidRDefault="00EC5EA7" w:rsidP="00C0364C">
      <w:pPr>
        <w:jc w:val="both"/>
        <w:rPr>
          <w:rFonts w:asciiTheme="majorHAnsi" w:hAnsiTheme="majorHAnsi"/>
          <w:i/>
          <w:color w:val="00B050"/>
          <w:sz w:val="18"/>
          <w:szCs w:val="18"/>
        </w:rPr>
      </w:pPr>
      <w:r w:rsidRPr="00EC5EA7">
        <w:rPr>
          <w:rFonts w:asciiTheme="majorHAnsi" w:hAnsiTheme="majorHAnsi"/>
          <w:i/>
          <w:color w:val="00B050"/>
          <w:sz w:val="18"/>
          <w:szCs w:val="18"/>
        </w:rPr>
        <w:t>Alpha efficiency factor</w:t>
      </w:r>
    </w:p>
    <w:p w:rsidR="007F604A" w:rsidRPr="002364F6" w:rsidRDefault="009049CE" w:rsidP="00C0364C">
      <w:pPr>
        <w:jc w:val="both"/>
        <w:rPr>
          <w:rFonts w:asciiTheme="majorHAnsi" w:hAnsiTheme="majorHAnsi"/>
          <w:sz w:val="18"/>
          <w:szCs w:val="18"/>
        </w:rPr>
      </w:pPr>
      <w:r w:rsidRPr="002364F6">
        <w:rPr>
          <w:rFonts w:asciiTheme="majorHAnsi" w:hAnsiTheme="majorHAnsi"/>
          <w:sz w:val="18"/>
          <w:szCs w:val="18"/>
        </w:rPr>
        <w:t>This parameter</w:t>
      </w:r>
      <w:r w:rsidR="00EC5EA7">
        <w:rPr>
          <w:rFonts w:asciiTheme="majorHAnsi" w:hAnsiTheme="majorHAnsi"/>
          <w:sz w:val="18"/>
          <w:szCs w:val="18"/>
        </w:rPr>
        <w:t>, also called a-</w:t>
      </w:r>
      <w:r w:rsidR="00EC5EA7" w:rsidRPr="00B41899">
        <w:rPr>
          <w:rFonts w:asciiTheme="majorHAnsi" w:hAnsiTheme="majorHAnsi"/>
          <w:sz w:val="18"/>
          <w:szCs w:val="18"/>
        </w:rPr>
        <w:t>value (Aitken and Bowman, 1975),</w:t>
      </w:r>
      <w:r w:rsidR="00EC5EA7">
        <w:rPr>
          <w:rFonts w:asciiTheme="majorHAnsi" w:hAnsiTheme="majorHAnsi"/>
          <w:sz w:val="18"/>
          <w:szCs w:val="18"/>
        </w:rPr>
        <w:t xml:space="preserve"> </w:t>
      </w:r>
      <w:r w:rsidR="00A517FD">
        <w:rPr>
          <w:rFonts w:asciiTheme="majorHAnsi" w:hAnsiTheme="majorHAnsi"/>
          <w:sz w:val="18"/>
          <w:szCs w:val="18"/>
        </w:rPr>
        <w:t>and</w:t>
      </w:r>
      <w:r w:rsidR="0047446D" w:rsidRPr="002364F6">
        <w:rPr>
          <w:rFonts w:asciiTheme="majorHAnsi" w:hAnsiTheme="majorHAnsi"/>
          <w:sz w:val="18"/>
          <w:szCs w:val="18"/>
        </w:rPr>
        <w:t xml:space="preserve"> can be considered as the ratio of luminescence per unit </w:t>
      </w:r>
      <w:r w:rsidR="00B54832">
        <w:rPr>
          <w:rFonts w:asciiTheme="majorHAnsi" w:hAnsiTheme="majorHAnsi"/>
          <w:sz w:val="18"/>
          <w:szCs w:val="18"/>
        </w:rPr>
        <w:t xml:space="preserve">of </w:t>
      </w:r>
      <w:r w:rsidR="0047446D" w:rsidRPr="002364F6">
        <w:rPr>
          <w:rFonts w:asciiTheme="majorHAnsi" w:hAnsiTheme="majorHAnsi"/>
          <w:sz w:val="18"/>
          <w:szCs w:val="18"/>
        </w:rPr>
        <w:t xml:space="preserve">alpha track length to the luminescence per unit </w:t>
      </w:r>
      <w:r w:rsidR="00B54832">
        <w:rPr>
          <w:rFonts w:asciiTheme="majorHAnsi" w:hAnsiTheme="majorHAnsi"/>
          <w:sz w:val="18"/>
          <w:szCs w:val="18"/>
        </w:rPr>
        <w:t xml:space="preserve">of </w:t>
      </w:r>
      <w:r w:rsidR="0047446D" w:rsidRPr="002364F6">
        <w:rPr>
          <w:rFonts w:asciiTheme="majorHAnsi" w:hAnsiTheme="majorHAnsi"/>
          <w:sz w:val="18"/>
          <w:szCs w:val="18"/>
        </w:rPr>
        <w:t xml:space="preserve">absorbed beta </w:t>
      </w:r>
      <w:r w:rsidR="0047446D" w:rsidRPr="00B41899">
        <w:rPr>
          <w:rFonts w:asciiTheme="majorHAnsi" w:hAnsiTheme="majorHAnsi"/>
          <w:sz w:val="18"/>
          <w:szCs w:val="18"/>
        </w:rPr>
        <w:t>dose (Aitken, 1985b)</w:t>
      </w:r>
      <w:r w:rsidRPr="00B41899">
        <w:rPr>
          <w:rFonts w:asciiTheme="majorHAnsi" w:hAnsiTheme="majorHAnsi"/>
          <w:sz w:val="18"/>
          <w:szCs w:val="18"/>
        </w:rPr>
        <w:t>.</w:t>
      </w:r>
      <w:r w:rsidR="00A517FD">
        <w:rPr>
          <w:rFonts w:asciiTheme="majorHAnsi" w:hAnsiTheme="majorHAnsi"/>
          <w:sz w:val="18"/>
          <w:szCs w:val="18"/>
        </w:rPr>
        <w:t xml:space="preserve"> The user should input this value as appropriate.</w:t>
      </w:r>
    </w:p>
    <w:p w:rsidR="007F604A" w:rsidRPr="002364F6" w:rsidRDefault="00A517FD" w:rsidP="00C0364C">
      <w:pPr>
        <w:jc w:val="both"/>
        <w:rPr>
          <w:rFonts w:asciiTheme="majorHAnsi" w:hAnsiTheme="majorHAnsi"/>
          <w:sz w:val="18"/>
          <w:szCs w:val="18"/>
        </w:rPr>
      </w:pPr>
      <w:r>
        <w:rPr>
          <w:rFonts w:asciiTheme="majorHAnsi" w:hAnsiTheme="majorHAnsi"/>
          <w:sz w:val="18"/>
          <w:szCs w:val="18"/>
        </w:rPr>
        <w:t>Additionally,</w:t>
      </w:r>
      <w:r w:rsidR="00C9677A" w:rsidRPr="002364F6">
        <w:rPr>
          <w:rFonts w:asciiTheme="majorHAnsi" w:hAnsiTheme="majorHAnsi"/>
          <w:sz w:val="18"/>
          <w:szCs w:val="18"/>
        </w:rPr>
        <w:t xml:space="preserve"> the user can introduce the alpha dose rate if it is known by </w:t>
      </w:r>
      <w:r w:rsidR="009049CE" w:rsidRPr="002364F6">
        <w:rPr>
          <w:rFonts w:asciiTheme="majorHAnsi" w:hAnsiTheme="majorHAnsi"/>
          <w:sz w:val="18"/>
          <w:szCs w:val="18"/>
        </w:rPr>
        <w:t>selecting</w:t>
      </w:r>
      <w:r w:rsidR="00C9677A" w:rsidRPr="002364F6">
        <w:rPr>
          <w:rFonts w:asciiTheme="majorHAnsi" w:hAnsiTheme="majorHAnsi"/>
          <w:sz w:val="18"/>
          <w:szCs w:val="18"/>
        </w:rPr>
        <w:t xml:space="preserve"> the </w:t>
      </w:r>
      <w:r w:rsidR="00C9677A" w:rsidRPr="002364F6">
        <w:rPr>
          <w:rFonts w:asciiTheme="majorHAnsi" w:hAnsiTheme="majorHAnsi"/>
          <w:i/>
          <w:color w:val="7030A0"/>
          <w:sz w:val="18"/>
          <w:szCs w:val="18"/>
        </w:rPr>
        <w:t>“User alpha dose rate”</w:t>
      </w:r>
      <w:r w:rsidR="00C9677A" w:rsidRPr="002364F6">
        <w:rPr>
          <w:rFonts w:asciiTheme="majorHAnsi" w:hAnsiTheme="majorHAnsi"/>
          <w:sz w:val="18"/>
          <w:szCs w:val="18"/>
        </w:rPr>
        <w:t xml:space="preserve"> checkbox. The value </w:t>
      </w:r>
      <w:r w:rsidR="00B41899">
        <w:rPr>
          <w:rFonts w:asciiTheme="majorHAnsi" w:hAnsiTheme="majorHAnsi"/>
          <w:sz w:val="18"/>
          <w:szCs w:val="18"/>
        </w:rPr>
        <w:t>input</w:t>
      </w:r>
      <w:r w:rsidR="00C9677A" w:rsidRPr="002364F6">
        <w:rPr>
          <w:rFonts w:asciiTheme="majorHAnsi" w:hAnsiTheme="majorHAnsi"/>
          <w:sz w:val="18"/>
          <w:szCs w:val="18"/>
        </w:rPr>
        <w:t xml:space="preserve"> will be corrected by the </w:t>
      </w:r>
      <w:r w:rsidR="00C9677A" w:rsidRPr="00EC5EA7">
        <w:rPr>
          <w:rFonts w:asciiTheme="majorHAnsi" w:hAnsiTheme="majorHAnsi"/>
          <w:i/>
          <w:color w:val="00B050"/>
          <w:sz w:val="18"/>
          <w:szCs w:val="18"/>
        </w:rPr>
        <w:t>alpha efficiency factor</w:t>
      </w:r>
      <w:r w:rsidR="00C9677A" w:rsidRPr="002364F6">
        <w:rPr>
          <w:rFonts w:asciiTheme="majorHAnsi" w:hAnsiTheme="majorHAnsi"/>
          <w:sz w:val="18"/>
          <w:szCs w:val="18"/>
        </w:rPr>
        <w:t xml:space="preserve"> and the different attenuation factors</w:t>
      </w:r>
      <w:r w:rsidR="009049CE" w:rsidRPr="002364F6">
        <w:rPr>
          <w:rFonts w:asciiTheme="majorHAnsi" w:hAnsiTheme="majorHAnsi"/>
          <w:sz w:val="18"/>
          <w:szCs w:val="18"/>
        </w:rPr>
        <w:t xml:space="preserve"> </w:t>
      </w:r>
      <w:r w:rsidR="00B41899" w:rsidRPr="002364F6">
        <w:rPr>
          <w:rFonts w:asciiTheme="majorHAnsi" w:hAnsiTheme="majorHAnsi"/>
          <w:sz w:val="18"/>
          <w:szCs w:val="18"/>
        </w:rPr>
        <w:t>choose</w:t>
      </w:r>
      <w:r w:rsidR="00A173AF" w:rsidRPr="002364F6">
        <w:rPr>
          <w:rFonts w:asciiTheme="majorHAnsi" w:hAnsiTheme="majorHAnsi"/>
          <w:sz w:val="18"/>
          <w:szCs w:val="18"/>
        </w:rPr>
        <w:t>,</w:t>
      </w:r>
      <w:r w:rsidR="00FE76DE" w:rsidRPr="002364F6">
        <w:rPr>
          <w:rFonts w:asciiTheme="majorHAnsi" w:hAnsiTheme="majorHAnsi"/>
          <w:sz w:val="18"/>
          <w:szCs w:val="18"/>
          <w:lang w:val="en-US"/>
        </w:rPr>
        <w:t xml:space="preserve"> </w:t>
      </w:r>
      <w:r w:rsidR="00A173AF" w:rsidRPr="002364F6">
        <w:rPr>
          <w:rFonts w:asciiTheme="majorHAnsi" w:hAnsiTheme="majorHAnsi"/>
          <w:sz w:val="18"/>
          <w:szCs w:val="18"/>
        </w:rPr>
        <w:t xml:space="preserve">using for it </w:t>
      </w:r>
      <w:r w:rsidR="00FE76DE" w:rsidRPr="002364F6">
        <w:rPr>
          <w:rFonts w:asciiTheme="majorHAnsi" w:hAnsiTheme="majorHAnsi"/>
          <w:sz w:val="18"/>
          <w:szCs w:val="18"/>
          <w:lang w:val="en-US"/>
        </w:rPr>
        <w:t xml:space="preserve">an average attenuation factor calculated assuming the elemental ratios </w:t>
      </w:r>
      <w:r w:rsidR="00FE76DE" w:rsidRPr="00B41899">
        <w:rPr>
          <w:rFonts w:asciiTheme="majorHAnsi" w:hAnsiTheme="majorHAnsi"/>
          <w:sz w:val="18"/>
          <w:szCs w:val="18"/>
          <w:lang w:val="en-US"/>
        </w:rPr>
        <w:t xml:space="preserve">of </w:t>
      </w:r>
      <w:proofErr w:type="spellStart"/>
      <w:r w:rsidR="00FE76DE" w:rsidRPr="00B41899">
        <w:rPr>
          <w:rFonts w:asciiTheme="majorHAnsi" w:hAnsiTheme="majorHAnsi"/>
          <w:sz w:val="18"/>
          <w:szCs w:val="18"/>
          <w:lang w:val="en-US"/>
        </w:rPr>
        <w:t>Mejdahl</w:t>
      </w:r>
      <w:proofErr w:type="spellEnd"/>
      <w:r w:rsidR="00FE76DE" w:rsidRPr="00B41899">
        <w:rPr>
          <w:rFonts w:asciiTheme="majorHAnsi" w:hAnsiTheme="majorHAnsi"/>
          <w:sz w:val="18"/>
          <w:szCs w:val="18"/>
          <w:lang w:val="en-US"/>
        </w:rPr>
        <w:t xml:space="preserve"> (1979) (</w:t>
      </w:r>
      <w:r w:rsidR="00FE76DE" w:rsidRPr="002364F6">
        <w:rPr>
          <w:rFonts w:asciiTheme="majorHAnsi" w:hAnsiTheme="majorHAnsi"/>
          <w:sz w:val="18"/>
          <w:szCs w:val="18"/>
          <w:lang w:val="en-US"/>
        </w:rPr>
        <w:t>3 ppm U, 12 ppm Th, 1% K</w:t>
      </w:r>
      <w:r w:rsidR="00FE76DE" w:rsidRPr="002364F6">
        <w:rPr>
          <w:rFonts w:asciiTheme="majorHAnsi" w:hAnsiTheme="majorHAnsi"/>
          <w:sz w:val="18"/>
          <w:szCs w:val="18"/>
          <w:vertAlign w:val="subscript"/>
          <w:lang w:val="en-US"/>
        </w:rPr>
        <w:t>2</w:t>
      </w:r>
      <w:r w:rsidR="00FE76DE" w:rsidRPr="002364F6">
        <w:rPr>
          <w:rFonts w:asciiTheme="majorHAnsi" w:hAnsiTheme="majorHAnsi"/>
          <w:sz w:val="18"/>
          <w:szCs w:val="18"/>
          <w:lang w:val="en-US"/>
        </w:rPr>
        <w:t>O</w:t>
      </w:r>
      <w:r w:rsidR="00B54832">
        <w:rPr>
          <w:rFonts w:asciiTheme="majorHAnsi" w:hAnsiTheme="majorHAnsi"/>
          <w:sz w:val="18"/>
          <w:szCs w:val="18"/>
          <w:lang w:val="en-US"/>
        </w:rPr>
        <w:t>, Fig. 22</w:t>
      </w:r>
      <w:r w:rsidR="00FE76DE" w:rsidRPr="002364F6">
        <w:rPr>
          <w:rFonts w:asciiTheme="majorHAnsi" w:hAnsiTheme="majorHAnsi"/>
          <w:sz w:val="18"/>
          <w:szCs w:val="18"/>
          <w:lang w:val="en-US"/>
        </w:rPr>
        <w:t>).</w:t>
      </w:r>
      <w:r w:rsidR="00C9677A" w:rsidRPr="002364F6">
        <w:rPr>
          <w:rFonts w:asciiTheme="majorHAnsi" w:hAnsiTheme="majorHAnsi"/>
          <w:sz w:val="18"/>
          <w:szCs w:val="18"/>
        </w:rPr>
        <w:t xml:space="preserve"> There exist</w:t>
      </w:r>
      <w:r>
        <w:rPr>
          <w:rFonts w:asciiTheme="majorHAnsi" w:hAnsiTheme="majorHAnsi"/>
          <w:sz w:val="18"/>
          <w:szCs w:val="18"/>
        </w:rPr>
        <w:t>s</w:t>
      </w:r>
      <w:r w:rsidR="00C9677A" w:rsidRPr="002364F6">
        <w:rPr>
          <w:rFonts w:asciiTheme="majorHAnsi" w:hAnsiTheme="majorHAnsi"/>
          <w:sz w:val="18"/>
          <w:szCs w:val="18"/>
        </w:rPr>
        <w:t xml:space="preserve"> the possibility to introduce a corrected alpha dose rate by </w:t>
      </w:r>
      <w:r w:rsidR="009049CE" w:rsidRPr="002364F6">
        <w:rPr>
          <w:rFonts w:asciiTheme="majorHAnsi" w:hAnsiTheme="majorHAnsi"/>
          <w:sz w:val="18"/>
          <w:szCs w:val="18"/>
        </w:rPr>
        <w:t>selecting</w:t>
      </w:r>
      <w:r w:rsidR="00C9677A" w:rsidRPr="002364F6">
        <w:rPr>
          <w:rFonts w:asciiTheme="majorHAnsi" w:hAnsiTheme="majorHAnsi"/>
          <w:sz w:val="18"/>
          <w:szCs w:val="18"/>
        </w:rPr>
        <w:t xml:space="preserve"> the </w:t>
      </w:r>
      <w:r w:rsidR="00C9677A" w:rsidRPr="002364F6">
        <w:rPr>
          <w:rFonts w:asciiTheme="majorHAnsi" w:hAnsiTheme="majorHAnsi"/>
          <w:i/>
          <w:color w:val="7030A0"/>
          <w:sz w:val="18"/>
          <w:szCs w:val="18"/>
        </w:rPr>
        <w:t>“Do not apply correction factors”</w:t>
      </w:r>
      <w:r w:rsidR="00C9677A" w:rsidRPr="002364F6">
        <w:rPr>
          <w:rFonts w:asciiTheme="majorHAnsi" w:hAnsiTheme="majorHAnsi"/>
          <w:sz w:val="18"/>
          <w:szCs w:val="18"/>
        </w:rPr>
        <w:t xml:space="preserve"> checkbox.</w:t>
      </w:r>
      <w:r w:rsidR="00FE76DE" w:rsidRPr="002364F6">
        <w:rPr>
          <w:rFonts w:asciiTheme="majorHAnsi" w:hAnsiTheme="majorHAnsi"/>
          <w:sz w:val="18"/>
          <w:szCs w:val="18"/>
        </w:rPr>
        <w:t xml:space="preserve"> </w:t>
      </w:r>
    </w:p>
    <w:p w:rsidR="00E12AA2" w:rsidRDefault="0015369B" w:rsidP="00E12AA2">
      <w:pPr>
        <w:keepNext/>
        <w:jc w:val="center"/>
      </w:pPr>
      <w:r w:rsidRPr="002364F6">
        <w:rPr>
          <w:rFonts w:asciiTheme="majorHAnsi" w:hAnsiTheme="majorHAnsi"/>
          <w:noProof/>
          <w:sz w:val="18"/>
          <w:szCs w:val="18"/>
          <w:lang w:val="es-ES" w:eastAsia="zh-TW"/>
        </w:rPr>
        <w:drawing>
          <wp:inline distT="0" distB="0" distL="0" distR="0">
            <wp:extent cx="928616" cy="581355"/>
            <wp:effectExtent l="190500" t="152400" r="176284" b="142545"/>
            <wp:docPr id="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76788" t="34086" r="10865" b="52037"/>
                    <a:stretch>
                      <a:fillRect/>
                    </a:stretch>
                  </pic:blipFill>
                  <pic:spPr bwMode="auto">
                    <a:xfrm>
                      <a:off x="0" y="0"/>
                      <a:ext cx="932569" cy="583830"/>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E12AA2" w:rsidP="00E12AA2">
      <w:pPr>
        <w:pStyle w:val="Descripcin"/>
        <w:jc w:val="center"/>
        <w:rPr>
          <w:rFonts w:asciiTheme="majorHAnsi" w:hAnsiTheme="majorHAnsi"/>
        </w:rPr>
      </w:pPr>
      <w:r>
        <w:t xml:space="preserve">Figure </w:t>
      </w:r>
      <w:r w:rsidR="008D7C0E">
        <w:fldChar w:fldCharType="begin"/>
      </w:r>
      <w:r w:rsidR="00237902">
        <w:instrText xml:space="preserve"> SEQ Figure \* ARABIC </w:instrText>
      </w:r>
      <w:r w:rsidR="008D7C0E">
        <w:fldChar w:fldCharType="separate"/>
      </w:r>
      <w:r w:rsidR="005A500C">
        <w:rPr>
          <w:noProof/>
        </w:rPr>
        <w:t>22</w:t>
      </w:r>
      <w:r w:rsidR="008D7C0E">
        <w:rPr>
          <w:noProof/>
        </w:rPr>
        <w:fldChar w:fldCharType="end"/>
      </w:r>
    </w:p>
    <w:p w:rsidR="00305248" w:rsidRPr="00E12AA2" w:rsidRDefault="00C9677A" w:rsidP="009A71E7">
      <w:pPr>
        <w:pStyle w:val="Prrafodelista"/>
        <w:numPr>
          <w:ilvl w:val="2"/>
          <w:numId w:val="7"/>
        </w:numPr>
        <w:outlineLvl w:val="2"/>
        <w:rPr>
          <w:b/>
          <w:color w:val="FF0000"/>
          <w:u w:val="single"/>
        </w:rPr>
      </w:pPr>
      <w:bookmarkStart w:id="17" w:name="_Toc39418513"/>
      <w:r w:rsidRPr="00E12AA2">
        <w:rPr>
          <w:b/>
          <w:color w:val="FF0000"/>
          <w:u w:val="single"/>
        </w:rPr>
        <w:t>Beta dosimetry</w:t>
      </w:r>
      <w:bookmarkEnd w:id="17"/>
    </w:p>
    <w:p w:rsidR="00C9677A" w:rsidRDefault="0026691F" w:rsidP="00C0364C">
      <w:pPr>
        <w:jc w:val="both"/>
        <w:rPr>
          <w:rFonts w:asciiTheme="majorHAnsi" w:hAnsiTheme="majorHAnsi"/>
          <w:sz w:val="18"/>
          <w:szCs w:val="18"/>
          <w:lang w:val="en-US"/>
        </w:rPr>
      </w:pPr>
      <w:r>
        <w:rPr>
          <w:rFonts w:asciiTheme="majorHAnsi" w:hAnsiTheme="majorHAnsi"/>
          <w:sz w:val="18"/>
          <w:szCs w:val="18"/>
        </w:rPr>
        <w:t>Like the</w:t>
      </w:r>
      <w:r w:rsidR="00C9677A" w:rsidRPr="002364F6">
        <w:rPr>
          <w:rFonts w:asciiTheme="majorHAnsi" w:hAnsiTheme="majorHAnsi"/>
          <w:sz w:val="18"/>
          <w:szCs w:val="18"/>
        </w:rPr>
        <w:t xml:space="preserve"> alpha dosimetry, the user can choose betw</w:t>
      </w:r>
      <w:r w:rsidR="009049CE" w:rsidRPr="002364F6">
        <w:rPr>
          <w:rFonts w:asciiTheme="majorHAnsi" w:hAnsiTheme="majorHAnsi"/>
          <w:sz w:val="18"/>
          <w:szCs w:val="18"/>
        </w:rPr>
        <w:t>een different grain size and et</w:t>
      </w:r>
      <w:r w:rsidR="00C9677A" w:rsidRPr="002364F6">
        <w:rPr>
          <w:rFonts w:asciiTheme="majorHAnsi" w:hAnsiTheme="majorHAnsi"/>
          <w:sz w:val="18"/>
          <w:szCs w:val="18"/>
        </w:rPr>
        <w:t>ching attenuation factors</w:t>
      </w:r>
      <w:r w:rsidR="00B54832">
        <w:rPr>
          <w:rFonts w:asciiTheme="majorHAnsi" w:hAnsiTheme="majorHAnsi"/>
          <w:sz w:val="18"/>
          <w:szCs w:val="18"/>
        </w:rPr>
        <w:t xml:space="preserve"> (Fig. 23)</w:t>
      </w:r>
      <w:r>
        <w:rPr>
          <w:rFonts w:asciiTheme="majorHAnsi" w:hAnsiTheme="majorHAnsi"/>
          <w:sz w:val="18"/>
          <w:szCs w:val="18"/>
        </w:rPr>
        <w:t xml:space="preserve"> for the beta dose rate</w:t>
      </w:r>
      <w:r w:rsidR="00C9677A" w:rsidRPr="002364F6">
        <w:rPr>
          <w:rFonts w:asciiTheme="majorHAnsi" w:hAnsiTheme="majorHAnsi"/>
          <w:sz w:val="18"/>
          <w:szCs w:val="18"/>
        </w:rPr>
        <w:t xml:space="preserve">. </w:t>
      </w:r>
      <w:r>
        <w:rPr>
          <w:rFonts w:asciiTheme="majorHAnsi" w:hAnsiTheme="majorHAnsi"/>
          <w:sz w:val="18"/>
          <w:szCs w:val="18"/>
        </w:rPr>
        <w:t xml:space="preserve">For </w:t>
      </w:r>
      <w:r w:rsidR="00C9677A" w:rsidRPr="002364F6">
        <w:rPr>
          <w:rFonts w:asciiTheme="majorHAnsi" w:hAnsiTheme="majorHAnsi"/>
          <w:sz w:val="18"/>
          <w:szCs w:val="18"/>
        </w:rPr>
        <w:t xml:space="preserve">the etching attenuation </w:t>
      </w:r>
      <w:proofErr w:type="gramStart"/>
      <w:r w:rsidR="00C9677A" w:rsidRPr="002364F6">
        <w:rPr>
          <w:rFonts w:asciiTheme="majorHAnsi" w:hAnsiTheme="majorHAnsi"/>
          <w:sz w:val="18"/>
          <w:szCs w:val="18"/>
        </w:rPr>
        <w:t xml:space="preserve">factor </w:t>
      </w:r>
      <w:r w:rsidR="009F6EF6">
        <w:rPr>
          <w:rFonts w:asciiTheme="majorHAnsi" w:hAnsiTheme="majorHAnsi"/>
          <w:sz w:val="18"/>
          <w:szCs w:val="18"/>
        </w:rPr>
        <w:t>,</w:t>
      </w:r>
      <w:proofErr w:type="gramEnd"/>
      <w:r w:rsidR="009F6EF6">
        <w:rPr>
          <w:rFonts w:asciiTheme="majorHAnsi" w:hAnsiTheme="majorHAnsi"/>
          <w:sz w:val="18"/>
          <w:szCs w:val="18"/>
        </w:rPr>
        <w:t xml:space="preserve"> it is possible </w:t>
      </w:r>
      <w:r w:rsidR="00C9677A" w:rsidRPr="002364F6">
        <w:rPr>
          <w:rFonts w:asciiTheme="majorHAnsi" w:hAnsiTheme="majorHAnsi"/>
          <w:sz w:val="18"/>
          <w:szCs w:val="18"/>
        </w:rPr>
        <w:t>to define the minimum and maximum etch</w:t>
      </w:r>
      <w:r w:rsidR="009F6EF6">
        <w:rPr>
          <w:rFonts w:asciiTheme="majorHAnsi" w:hAnsiTheme="majorHAnsi"/>
          <w:sz w:val="18"/>
          <w:szCs w:val="18"/>
        </w:rPr>
        <w:t xml:space="preserve"> depth </w:t>
      </w:r>
      <w:r w:rsidR="00C9677A" w:rsidRPr="002364F6">
        <w:rPr>
          <w:rFonts w:asciiTheme="majorHAnsi" w:hAnsiTheme="majorHAnsi"/>
          <w:sz w:val="18"/>
          <w:szCs w:val="18"/>
        </w:rPr>
        <w:t xml:space="preserve">of the grains (in </w:t>
      </w:r>
      <w:r w:rsidR="00C9677A" w:rsidRPr="002364F6">
        <w:rPr>
          <w:sz w:val="18"/>
          <w:szCs w:val="18"/>
          <w:lang w:val="el-GR"/>
        </w:rPr>
        <w:t>μ</w:t>
      </w:r>
      <w:r w:rsidR="00C9677A" w:rsidRPr="002364F6">
        <w:rPr>
          <w:rFonts w:asciiTheme="majorHAnsi" w:hAnsiTheme="majorHAnsi"/>
          <w:sz w:val="18"/>
          <w:szCs w:val="18"/>
        </w:rPr>
        <w:t>m)</w:t>
      </w:r>
      <w:r w:rsidR="00C9677A" w:rsidRPr="002364F6">
        <w:rPr>
          <w:rFonts w:asciiTheme="majorHAnsi" w:hAnsiTheme="majorHAnsi"/>
          <w:sz w:val="18"/>
          <w:szCs w:val="18"/>
          <w:lang w:val="en-US"/>
        </w:rPr>
        <w:t xml:space="preserve"> and the type of calculation carried out, by U, Th and K values independently or by a mean average from the proportional value (see </w:t>
      </w:r>
      <w:r w:rsidR="00EC5EA7">
        <w:rPr>
          <w:rFonts w:asciiTheme="majorHAnsi" w:hAnsiTheme="majorHAnsi"/>
          <w:sz w:val="18"/>
          <w:szCs w:val="18"/>
          <w:lang w:val="en-US"/>
        </w:rPr>
        <w:t>above</w:t>
      </w:r>
      <w:r w:rsidR="00C9677A" w:rsidRPr="002364F6">
        <w:rPr>
          <w:rFonts w:asciiTheme="majorHAnsi" w:hAnsiTheme="majorHAnsi"/>
          <w:sz w:val="18"/>
          <w:szCs w:val="18"/>
          <w:lang w:val="en-US"/>
        </w:rPr>
        <w:t xml:space="preserve"> into the section </w:t>
      </w:r>
      <w:r w:rsidR="00EC5EA7" w:rsidRPr="00EC5EA7">
        <w:rPr>
          <w:rFonts w:asciiTheme="majorHAnsi" w:hAnsiTheme="majorHAnsi"/>
          <w:b/>
          <w:color w:val="365F91" w:themeColor="accent1" w:themeShade="BF"/>
          <w:sz w:val="18"/>
          <w:szCs w:val="18"/>
          <w:lang w:val="en-US"/>
        </w:rPr>
        <w:t>Dosimetry (</w:t>
      </w:r>
      <w:r w:rsidR="0042319C" w:rsidRPr="00EC5EA7">
        <w:rPr>
          <w:rFonts w:asciiTheme="majorHAnsi" w:hAnsiTheme="majorHAnsi"/>
          <w:b/>
          <w:color w:val="365F91" w:themeColor="accent1" w:themeShade="BF"/>
          <w:sz w:val="18"/>
          <w:szCs w:val="18"/>
          <w:lang w:val="en-US"/>
        </w:rPr>
        <w:t>External-Internal-Cosmic</w:t>
      </w:r>
      <w:r w:rsidR="00EC5EA7" w:rsidRPr="00EC5EA7">
        <w:rPr>
          <w:rFonts w:asciiTheme="majorHAnsi" w:hAnsiTheme="majorHAnsi"/>
          <w:b/>
          <w:color w:val="365F91" w:themeColor="accent1" w:themeShade="BF"/>
          <w:sz w:val="18"/>
          <w:szCs w:val="18"/>
          <w:lang w:val="en-US"/>
        </w:rPr>
        <w:t>)</w:t>
      </w:r>
      <w:r w:rsidR="00EC5EA7">
        <w:rPr>
          <w:rFonts w:asciiTheme="majorHAnsi" w:hAnsiTheme="majorHAnsi"/>
          <w:sz w:val="18"/>
          <w:szCs w:val="18"/>
          <w:lang w:val="en-US"/>
        </w:rPr>
        <w:t xml:space="preserve"> tab</w:t>
      </w:r>
      <w:r w:rsidR="0042319C" w:rsidRPr="002364F6">
        <w:rPr>
          <w:rFonts w:asciiTheme="majorHAnsi" w:hAnsiTheme="majorHAnsi"/>
          <w:sz w:val="18"/>
          <w:szCs w:val="18"/>
          <w:lang w:val="en-US"/>
        </w:rPr>
        <w:t>).</w:t>
      </w:r>
      <w:r w:rsidR="00EC5EA7">
        <w:rPr>
          <w:rFonts w:asciiTheme="majorHAnsi" w:hAnsiTheme="majorHAnsi"/>
          <w:sz w:val="18"/>
          <w:szCs w:val="18"/>
          <w:lang w:val="en-US"/>
        </w:rPr>
        <w:t xml:space="preserve"> </w:t>
      </w:r>
    </w:p>
    <w:p w:rsidR="00EC5EA7" w:rsidRPr="002364F6" w:rsidRDefault="00B54832" w:rsidP="00C0364C">
      <w:pPr>
        <w:jc w:val="both"/>
        <w:rPr>
          <w:rFonts w:asciiTheme="majorHAnsi" w:hAnsiTheme="majorHAnsi"/>
          <w:sz w:val="18"/>
          <w:szCs w:val="18"/>
          <w:lang w:val="en-US"/>
        </w:rPr>
      </w:pPr>
      <w:r>
        <w:rPr>
          <w:rFonts w:asciiTheme="majorHAnsi" w:hAnsiTheme="majorHAnsi"/>
          <w:sz w:val="18"/>
          <w:szCs w:val="18"/>
          <w:lang w:val="en-US"/>
        </w:rPr>
        <w:t xml:space="preserve">The user </w:t>
      </w:r>
      <w:r w:rsidR="00EC5EA7" w:rsidRPr="002364F6">
        <w:rPr>
          <w:rFonts w:asciiTheme="majorHAnsi" w:hAnsiTheme="majorHAnsi"/>
          <w:sz w:val="18"/>
          <w:szCs w:val="18"/>
          <w:lang w:val="en-US"/>
        </w:rPr>
        <w:t xml:space="preserve">can </w:t>
      </w:r>
      <w:r>
        <w:rPr>
          <w:rFonts w:asciiTheme="majorHAnsi" w:hAnsiTheme="majorHAnsi"/>
          <w:sz w:val="18"/>
          <w:szCs w:val="18"/>
          <w:lang w:val="en-US"/>
        </w:rPr>
        <w:t xml:space="preserve">select </w:t>
      </w:r>
      <w:r w:rsidR="00EC5EA7" w:rsidRPr="002364F6">
        <w:rPr>
          <w:rFonts w:asciiTheme="majorHAnsi" w:hAnsiTheme="majorHAnsi"/>
          <w:sz w:val="18"/>
          <w:szCs w:val="18"/>
          <w:lang w:val="en-US"/>
        </w:rPr>
        <w:t>the secondary beta etch attenuation factors of either Bell (1979) or Brennan (2003)</w:t>
      </w:r>
      <w:r>
        <w:rPr>
          <w:rFonts w:asciiTheme="majorHAnsi" w:hAnsiTheme="majorHAnsi"/>
          <w:sz w:val="18"/>
          <w:szCs w:val="18"/>
          <w:lang w:val="en-US"/>
        </w:rPr>
        <w:t xml:space="preserve"> for etching (Fig. 23). </w:t>
      </w:r>
      <w:r w:rsidR="00B32F4B" w:rsidRPr="002364F6">
        <w:rPr>
          <w:rFonts w:asciiTheme="majorHAnsi" w:hAnsiTheme="majorHAnsi"/>
          <w:sz w:val="18"/>
          <w:szCs w:val="18"/>
          <w:lang w:val="en-US"/>
        </w:rPr>
        <w:t xml:space="preserve">These datasets have been fitted with a smoothing spline </w:t>
      </w:r>
      <w:r w:rsidR="00B32F4B" w:rsidRPr="00B41899">
        <w:rPr>
          <w:rFonts w:asciiTheme="majorHAnsi" w:hAnsiTheme="majorHAnsi"/>
          <w:sz w:val="18"/>
          <w:szCs w:val="18"/>
          <w:lang w:val="en-US"/>
        </w:rPr>
        <w:t>function (Ripley, 2013) over a range of 1-30 mm in RStudio (</w:t>
      </w:r>
      <w:proofErr w:type="spellStart"/>
      <w:r w:rsidR="00B32F4B" w:rsidRPr="00B41899">
        <w:rPr>
          <w:rFonts w:asciiTheme="majorHAnsi" w:hAnsiTheme="majorHAnsi"/>
          <w:sz w:val="18"/>
          <w:szCs w:val="18"/>
          <w:lang w:val="en-US"/>
        </w:rPr>
        <w:t>Durcan</w:t>
      </w:r>
      <w:proofErr w:type="spellEnd"/>
      <w:r w:rsidR="00B32F4B" w:rsidRPr="00B41899">
        <w:rPr>
          <w:rFonts w:asciiTheme="majorHAnsi" w:hAnsiTheme="majorHAnsi"/>
          <w:sz w:val="18"/>
          <w:szCs w:val="18"/>
          <w:lang w:val="en-US"/>
        </w:rPr>
        <w:t xml:space="preserve"> et al., 2015). The dataset of </w:t>
      </w:r>
      <w:proofErr w:type="spellStart"/>
      <w:r w:rsidR="00B32F4B" w:rsidRPr="00B41899">
        <w:rPr>
          <w:rFonts w:asciiTheme="majorHAnsi" w:hAnsiTheme="majorHAnsi"/>
          <w:sz w:val="18"/>
          <w:szCs w:val="18"/>
          <w:lang w:val="en-US"/>
        </w:rPr>
        <w:t>Readhead</w:t>
      </w:r>
      <w:proofErr w:type="spellEnd"/>
      <w:r w:rsidR="00B32F4B" w:rsidRPr="00B41899">
        <w:rPr>
          <w:rFonts w:asciiTheme="majorHAnsi" w:hAnsiTheme="majorHAnsi"/>
          <w:sz w:val="18"/>
          <w:szCs w:val="18"/>
          <w:lang w:val="en-US"/>
        </w:rPr>
        <w:t xml:space="preserve"> (2002</w:t>
      </w:r>
      <w:proofErr w:type="gramStart"/>
      <w:r w:rsidR="00B32F4B" w:rsidRPr="00B41899">
        <w:rPr>
          <w:rFonts w:asciiTheme="majorHAnsi" w:hAnsiTheme="majorHAnsi"/>
          <w:sz w:val="18"/>
          <w:szCs w:val="18"/>
          <w:lang w:val="en-US"/>
        </w:rPr>
        <w:t>a,b</w:t>
      </w:r>
      <w:proofErr w:type="gramEnd"/>
      <w:r w:rsidR="00B32F4B" w:rsidRPr="00B41899">
        <w:rPr>
          <w:rFonts w:asciiTheme="majorHAnsi" w:hAnsiTheme="majorHAnsi"/>
          <w:sz w:val="18"/>
          <w:szCs w:val="18"/>
          <w:lang w:val="en-US"/>
        </w:rPr>
        <w:t xml:space="preserve">) </w:t>
      </w:r>
      <w:r w:rsidR="00B32F4B" w:rsidRPr="002364F6">
        <w:rPr>
          <w:rFonts w:asciiTheme="majorHAnsi" w:hAnsiTheme="majorHAnsi"/>
          <w:sz w:val="18"/>
          <w:szCs w:val="18"/>
          <w:lang w:val="en-US"/>
        </w:rPr>
        <w:t xml:space="preserve">are used to attenuate the beta dose rate from </w:t>
      </w:r>
      <w:proofErr w:type="spellStart"/>
      <w:r w:rsidR="00B32F4B" w:rsidRPr="002364F6">
        <w:rPr>
          <w:rFonts w:asciiTheme="majorHAnsi" w:hAnsiTheme="majorHAnsi"/>
          <w:sz w:val="18"/>
          <w:szCs w:val="18"/>
          <w:lang w:val="en-US"/>
        </w:rPr>
        <w:t>Rb</w:t>
      </w:r>
      <w:proofErr w:type="spellEnd"/>
      <w:r w:rsidR="00B32F4B" w:rsidRPr="002364F6">
        <w:rPr>
          <w:rFonts w:asciiTheme="majorHAnsi" w:hAnsiTheme="majorHAnsi"/>
          <w:sz w:val="18"/>
          <w:szCs w:val="18"/>
          <w:lang w:val="en-US"/>
        </w:rPr>
        <w:t>.</w:t>
      </w:r>
    </w:p>
    <w:p w:rsidR="00E12AA2" w:rsidRDefault="000B13D3" w:rsidP="00E12AA2">
      <w:pPr>
        <w:keepNext/>
        <w:jc w:val="center"/>
      </w:pPr>
      <w:r w:rsidRPr="002364F6">
        <w:rPr>
          <w:rFonts w:asciiTheme="majorHAnsi" w:hAnsiTheme="majorHAnsi"/>
          <w:noProof/>
          <w:sz w:val="18"/>
          <w:szCs w:val="18"/>
          <w:lang w:val="es-ES" w:eastAsia="zh-TW"/>
        </w:rPr>
        <w:drawing>
          <wp:inline distT="0" distB="0" distL="0" distR="0">
            <wp:extent cx="2942342" cy="845391"/>
            <wp:effectExtent l="190500" t="152400" r="162808" b="126159"/>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9090" t="54227" r="36580" b="17828"/>
                    <a:stretch>
                      <a:fillRect/>
                    </a:stretch>
                  </pic:blipFill>
                  <pic:spPr bwMode="auto">
                    <a:xfrm>
                      <a:off x="0" y="0"/>
                      <a:ext cx="2942342" cy="845391"/>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lang w:val="en-US"/>
        </w:rPr>
      </w:pPr>
      <w:r w:rsidRPr="00B32F4B">
        <w:rPr>
          <w:lang w:val="en-US"/>
        </w:rPr>
        <w:t xml:space="preserve">Figure </w:t>
      </w:r>
      <w:r w:rsidR="008D7C0E">
        <w:fldChar w:fldCharType="begin"/>
      </w:r>
      <w:r w:rsidRPr="00B32F4B">
        <w:rPr>
          <w:lang w:val="en-US"/>
        </w:rPr>
        <w:instrText xml:space="preserve"> SEQ Figure \* ARABIC </w:instrText>
      </w:r>
      <w:r w:rsidR="008D7C0E">
        <w:fldChar w:fldCharType="separate"/>
      </w:r>
      <w:r w:rsidR="005A500C">
        <w:rPr>
          <w:noProof/>
          <w:lang w:val="en-US"/>
        </w:rPr>
        <w:t>23</w:t>
      </w:r>
      <w:r w:rsidR="008D7C0E">
        <w:fldChar w:fldCharType="end"/>
      </w:r>
    </w:p>
    <w:p w:rsidR="009049CE" w:rsidRPr="002364F6" w:rsidRDefault="00B54832" w:rsidP="00C0364C">
      <w:pPr>
        <w:jc w:val="both"/>
        <w:rPr>
          <w:rFonts w:asciiTheme="majorHAnsi" w:hAnsiTheme="majorHAnsi"/>
          <w:sz w:val="18"/>
          <w:szCs w:val="18"/>
        </w:rPr>
      </w:pPr>
      <w:r>
        <w:rPr>
          <w:rFonts w:asciiTheme="majorHAnsi" w:hAnsiTheme="majorHAnsi"/>
          <w:sz w:val="18"/>
          <w:szCs w:val="18"/>
          <w:lang w:val="en-US"/>
        </w:rPr>
        <w:t>Similarly</w:t>
      </w:r>
      <w:r w:rsidR="009049CE" w:rsidRPr="002364F6">
        <w:rPr>
          <w:rFonts w:asciiTheme="majorHAnsi" w:hAnsiTheme="majorHAnsi"/>
          <w:sz w:val="18"/>
          <w:szCs w:val="18"/>
        </w:rPr>
        <w:t xml:space="preserve">, the user can introduce a beta dose rate if it is known by selecting the </w:t>
      </w:r>
      <w:r w:rsidR="009049CE" w:rsidRPr="002364F6">
        <w:rPr>
          <w:rFonts w:asciiTheme="majorHAnsi" w:hAnsiTheme="majorHAnsi"/>
          <w:i/>
          <w:color w:val="7030A0"/>
          <w:sz w:val="18"/>
          <w:szCs w:val="18"/>
        </w:rPr>
        <w:t>“User beta dose rate”</w:t>
      </w:r>
      <w:r w:rsidR="009049CE" w:rsidRPr="002364F6">
        <w:rPr>
          <w:rFonts w:asciiTheme="majorHAnsi" w:hAnsiTheme="majorHAnsi"/>
          <w:sz w:val="18"/>
          <w:szCs w:val="18"/>
        </w:rPr>
        <w:t xml:space="preserve"> checkbox. The value </w:t>
      </w:r>
      <w:r w:rsidR="00B41899">
        <w:rPr>
          <w:rFonts w:asciiTheme="majorHAnsi" w:hAnsiTheme="majorHAnsi"/>
          <w:sz w:val="18"/>
          <w:szCs w:val="18"/>
        </w:rPr>
        <w:t>input</w:t>
      </w:r>
      <w:r w:rsidR="009049CE" w:rsidRPr="002364F6">
        <w:rPr>
          <w:rFonts w:asciiTheme="majorHAnsi" w:hAnsiTheme="majorHAnsi"/>
          <w:sz w:val="18"/>
          <w:szCs w:val="18"/>
        </w:rPr>
        <w:t xml:space="preserve"> will be corrected by the different attenuation factors </w:t>
      </w:r>
      <w:r w:rsidR="00B41899" w:rsidRPr="002364F6">
        <w:rPr>
          <w:rFonts w:asciiTheme="majorHAnsi" w:hAnsiTheme="majorHAnsi"/>
          <w:sz w:val="18"/>
          <w:szCs w:val="18"/>
        </w:rPr>
        <w:t>choose</w:t>
      </w:r>
      <w:r w:rsidR="00A173AF" w:rsidRPr="002364F6">
        <w:rPr>
          <w:rFonts w:asciiTheme="majorHAnsi" w:hAnsiTheme="majorHAnsi"/>
          <w:sz w:val="18"/>
          <w:szCs w:val="18"/>
        </w:rPr>
        <w:t>,</w:t>
      </w:r>
      <w:r w:rsidR="00FE76DE" w:rsidRPr="002364F6">
        <w:rPr>
          <w:rFonts w:asciiTheme="majorHAnsi" w:hAnsiTheme="majorHAnsi"/>
          <w:sz w:val="18"/>
          <w:szCs w:val="18"/>
        </w:rPr>
        <w:t xml:space="preserve"> </w:t>
      </w:r>
      <w:r w:rsidR="00A173AF" w:rsidRPr="002364F6">
        <w:rPr>
          <w:rFonts w:asciiTheme="majorHAnsi" w:hAnsiTheme="majorHAnsi"/>
          <w:sz w:val="18"/>
          <w:szCs w:val="18"/>
        </w:rPr>
        <w:t xml:space="preserve">using for it an </w:t>
      </w:r>
      <w:r w:rsidR="00FE76DE" w:rsidRPr="002364F6">
        <w:rPr>
          <w:rFonts w:asciiTheme="majorHAnsi" w:hAnsiTheme="majorHAnsi"/>
          <w:sz w:val="18"/>
          <w:szCs w:val="18"/>
          <w:lang w:val="en-US"/>
        </w:rPr>
        <w:t xml:space="preserve">attenuation factor calculated assuming the elemental ratios of </w:t>
      </w:r>
      <w:proofErr w:type="spellStart"/>
      <w:r w:rsidR="00FE76DE" w:rsidRPr="00B41899">
        <w:rPr>
          <w:rFonts w:asciiTheme="majorHAnsi" w:hAnsiTheme="majorHAnsi"/>
          <w:sz w:val="18"/>
          <w:szCs w:val="18"/>
          <w:lang w:val="en-US"/>
        </w:rPr>
        <w:t>Mejdahl</w:t>
      </w:r>
      <w:proofErr w:type="spellEnd"/>
      <w:r w:rsidR="00FE76DE" w:rsidRPr="00B41899">
        <w:rPr>
          <w:rFonts w:asciiTheme="majorHAnsi" w:hAnsiTheme="majorHAnsi"/>
          <w:sz w:val="18"/>
          <w:szCs w:val="18"/>
          <w:lang w:val="en-US"/>
        </w:rPr>
        <w:t xml:space="preserve"> (1979) (3 ppm U, 12 ppm Th, 1% K</w:t>
      </w:r>
      <w:r w:rsidR="00FE76DE" w:rsidRPr="00B41899">
        <w:rPr>
          <w:rFonts w:asciiTheme="majorHAnsi" w:hAnsiTheme="majorHAnsi"/>
          <w:sz w:val="18"/>
          <w:szCs w:val="18"/>
          <w:vertAlign w:val="subscript"/>
          <w:lang w:val="en-US"/>
        </w:rPr>
        <w:t>2</w:t>
      </w:r>
      <w:r w:rsidR="00FE76DE" w:rsidRPr="00B41899">
        <w:rPr>
          <w:rFonts w:asciiTheme="majorHAnsi" w:hAnsiTheme="majorHAnsi"/>
          <w:sz w:val="18"/>
          <w:szCs w:val="18"/>
          <w:lang w:val="en-US"/>
        </w:rPr>
        <w:t>O)</w:t>
      </w:r>
      <w:r w:rsidR="009049CE" w:rsidRPr="00B41899">
        <w:rPr>
          <w:rFonts w:asciiTheme="majorHAnsi" w:hAnsiTheme="majorHAnsi"/>
          <w:sz w:val="18"/>
          <w:szCs w:val="18"/>
        </w:rPr>
        <w:t xml:space="preserve">. There </w:t>
      </w:r>
      <w:r w:rsidR="00B32F4B" w:rsidRPr="00B41899">
        <w:rPr>
          <w:rFonts w:asciiTheme="majorHAnsi" w:hAnsiTheme="majorHAnsi"/>
          <w:sz w:val="18"/>
          <w:szCs w:val="18"/>
        </w:rPr>
        <w:t>is the option to</w:t>
      </w:r>
      <w:r w:rsidR="009049CE" w:rsidRPr="00B41899">
        <w:rPr>
          <w:rFonts w:asciiTheme="majorHAnsi" w:hAnsiTheme="majorHAnsi"/>
          <w:sz w:val="18"/>
          <w:szCs w:val="18"/>
        </w:rPr>
        <w:t xml:space="preserve"> </w:t>
      </w:r>
      <w:r w:rsidR="00B41899">
        <w:rPr>
          <w:rFonts w:asciiTheme="majorHAnsi" w:hAnsiTheme="majorHAnsi"/>
          <w:sz w:val="18"/>
          <w:szCs w:val="18"/>
        </w:rPr>
        <w:t>input</w:t>
      </w:r>
      <w:r w:rsidR="009049CE" w:rsidRPr="00B41899">
        <w:rPr>
          <w:rFonts w:asciiTheme="majorHAnsi" w:hAnsiTheme="majorHAnsi"/>
          <w:sz w:val="18"/>
          <w:szCs w:val="18"/>
        </w:rPr>
        <w:t xml:space="preserve"> a corrected beta dose rate by selecting the</w:t>
      </w:r>
      <w:r w:rsidR="009049CE" w:rsidRPr="002364F6">
        <w:rPr>
          <w:rFonts w:asciiTheme="majorHAnsi" w:hAnsiTheme="majorHAnsi"/>
          <w:sz w:val="18"/>
          <w:szCs w:val="18"/>
        </w:rPr>
        <w:t xml:space="preserve"> </w:t>
      </w:r>
      <w:r w:rsidR="009049CE" w:rsidRPr="002364F6">
        <w:rPr>
          <w:rFonts w:asciiTheme="majorHAnsi" w:hAnsiTheme="majorHAnsi"/>
          <w:i/>
          <w:color w:val="7030A0"/>
          <w:sz w:val="18"/>
          <w:szCs w:val="18"/>
        </w:rPr>
        <w:t>“Do not apply correction factors”</w:t>
      </w:r>
      <w:r w:rsidR="009049CE" w:rsidRPr="002364F6">
        <w:rPr>
          <w:rFonts w:asciiTheme="majorHAnsi" w:hAnsiTheme="majorHAnsi"/>
          <w:sz w:val="18"/>
          <w:szCs w:val="18"/>
        </w:rPr>
        <w:t xml:space="preserve"> checkbox.</w:t>
      </w:r>
    </w:p>
    <w:p w:rsidR="009049CE" w:rsidRPr="002364F6" w:rsidRDefault="009049CE" w:rsidP="00C0364C">
      <w:pPr>
        <w:jc w:val="both"/>
        <w:rPr>
          <w:rFonts w:asciiTheme="majorHAnsi" w:hAnsiTheme="majorHAnsi"/>
          <w:sz w:val="18"/>
          <w:szCs w:val="18"/>
        </w:rPr>
      </w:pPr>
    </w:p>
    <w:p w:rsidR="00305248" w:rsidRPr="00E12AA2" w:rsidRDefault="0042319C" w:rsidP="009A71E7">
      <w:pPr>
        <w:pStyle w:val="Prrafodelista"/>
        <w:numPr>
          <w:ilvl w:val="2"/>
          <w:numId w:val="7"/>
        </w:numPr>
        <w:outlineLvl w:val="2"/>
        <w:rPr>
          <w:b/>
          <w:color w:val="FF0000"/>
          <w:u w:val="single"/>
        </w:rPr>
      </w:pPr>
      <w:bookmarkStart w:id="18" w:name="_Toc39418514"/>
      <w:r w:rsidRPr="00E12AA2">
        <w:rPr>
          <w:b/>
          <w:color w:val="FF0000"/>
          <w:u w:val="single"/>
        </w:rPr>
        <w:lastRenderedPageBreak/>
        <w:t>Gamma Dosimetry</w:t>
      </w:r>
      <w:bookmarkEnd w:id="18"/>
    </w:p>
    <w:p w:rsidR="00A173AF" w:rsidRPr="002364F6" w:rsidRDefault="0042319C"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The gamma dosimetry will be attenuated by the water content and </w:t>
      </w:r>
      <w:r w:rsidR="00A173AF" w:rsidRPr="002364F6">
        <w:rPr>
          <w:rFonts w:asciiTheme="majorHAnsi" w:hAnsiTheme="majorHAnsi"/>
          <w:sz w:val="18"/>
          <w:szCs w:val="18"/>
          <w:lang w:val="en-US"/>
        </w:rPr>
        <w:t xml:space="preserve">burial depth </w:t>
      </w:r>
      <w:proofErr w:type="gramStart"/>
      <w:r w:rsidRPr="002364F6">
        <w:rPr>
          <w:rFonts w:asciiTheme="majorHAnsi" w:hAnsiTheme="majorHAnsi"/>
          <w:sz w:val="18"/>
          <w:szCs w:val="18"/>
          <w:lang w:val="en-US"/>
        </w:rPr>
        <w:t>if</w:t>
      </w:r>
      <w:r w:rsidR="00B32F4B" w:rsidRPr="00B32F4B">
        <w:rPr>
          <w:rFonts w:asciiTheme="majorHAnsi" w:hAnsiTheme="majorHAnsi" w:hint="eastAsia"/>
          <w:i/>
          <w:color w:val="7030A0"/>
          <w:sz w:val="18"/>
          <w:szCs w:val="18"/>
          <w:lang w:val="en-US"/>
        </w:rPr>
        <w:t>“</w:t>
      </w:r>
      <w:proofErr w:type="gramEnd"/>
      <w:r w:rsidR="00B32F4B" w:rsidRPr="00B32F4B">
        <w:rPr>
          <w:rFonts w:asciiTheme="majorHAnsi" w:hAnsiTheme="majorHAnsi"/>
          <w:i/>
          <w:color w:val="7030A0"/>
          <w:sz w:val="18"/>
          <w:szCs w:val="18"/>
          <w:lang w:val="en-US"/>
        </w:rPr>
        <w:t xml:space="preserve">Use </w:t>
      </w:r>
      <w:r w:rsidRPr="00B32F4B">
        <w:rPr>
          <w:rFonts w:asciiTheme="majorHAnsi" w:hAnsiTheme="majorHAnsi"/>
          <w:i/>
          <w:color w:val="7030A0"/>
          <w:sz w:val="18"/>
          <w:szCs w:val="18"/>
          <w:lang w:val="en-US"/>
        </w:rPr>
        <w:t xml:space="preserve">shallow depth </w:t>
      </w:r>
      <w:r w:rsidR="00B32F4B">
        <w:rPr>
          <w:rFonts w:asciiTheme="majorHAnsi" w:hAnsiTheme="majorHAnsi"/>
          <w:i/>
          <w:color w:val="7030A0"/>
          <w:sz w:val="18"/>
          <w:szCs w:val="18"/>
          <w:lang w:val="en-US"/>
        </w:rPr>
        <w:t>correction</w:t>
      </w:r>
      <w:r w:rsidR="00B32F4B">
        <w:rPr>
          <w:rFonts w:asciiTheme="majorHAnsi" w:hAnsiTheme="majorHAnsi" w:hint="eastAsia"/>
          <w:i/>
          <w:color w:val="7030A0"/>
          <w:sz w:val="18"/>
          <w:szCs w:val="18"/>
          <w:lang w:val="en-US"/>
        </w:rPr>
        <w:t>”</w:t>
      </w:r>
      <w:r w:rsidR="00B32F4B" w:rsidRPr="00B32F4B">
        <w:rPr>
          <w:rFonts w:asciiTheme="majorHAnsi" w:hAnsiTheme="majorHAnsi"/>
          <w:i/>
          <w:color w:val="7030A0"/>
          <w:sz w:val="18"/>
          <w:szCs w:val="18"/>
          <w:lang w:val="en-US"/>
        </w:rPr>
        <w:t xml:space="preserve"> </w:t>
      </w:r>
      <w:r w:rsidR="00B32F4B">
        <w:rPr>
          <w:rFonts w:asciiTheme="majorHAnsi" w:hAnsiTheme="majorHAnsi"/>
          <w:sz w:val="18"/>
          <w:szCs w:val="18"/>
          <w:lang w:val="en-US"/>
        </w:rPr>
        <w:t xml:space="preserve">is selected (see </w:t>
      </w:r>
      <w:r w:rsidR="00B167E7">
        <w:rPr>
          <w:rFonts w:asciiTheme="majorHAnsi" w:hAnsiTheme="majorHAnsi"/>
          <w:sz w:val="18"/>
          <w:szCs w:val="18"/>
          <w:lang w:val="en-US"/>
        </w:rPr>
        <w:t>section 2.3.3</w:t>
      </w:r>
      <w:r w:rsidR="00A173AF" w:rsidRPr="002364F6">
        <w:rPr>
          <w:rFonts w:asciiTheme="majorHAnsi" w:hAnsiTheme="majorHAnsi"/>
          <w:sz w:val="18"/>
          <w:szCs w:val="18"/>
          <w:lang w:val="en-US"/>
        </w:rPr>
        <w:t>). In this last case</w:t>
      </w:r>
      <w:r w:rsidR="009F6EF6">
        <w:rPr>
          <w:rFonts w:asciiTheme="majorHAnsi" w:hAnsiTheme="majorHAnsi"/>
          <w:sz w:val="18"/>
          <w:szCs w:val="18"/>
          <w:lang w:val="en-US"/>
        </w:rPr>
        <w:t>,</w:t>
      </w:r>
      <w:r w:rsidR="00A173AF" w:rsidRPr="002364F6">
        <w:rPr>
          <w:rFonts w:asciiTheme="majorHAnsi" w:hAnsiTheme="majorHAnsi"/>
          <w:sz w:val="18"/>
          <w:szCs w:val="18"/>
          <w:lang w:val="en-US"/>
        </w:rPr>
        <w:t xml:space="preserve"> a weighted average scaling factor computed by </w:t>
      </w:r>
      <w:r w:rsidR="00A173AF" w:rsidRPr="00B41899">
        <w:rPr>
          <w:rFonts w:asciiTheme="majorHAnsi" w:hAnsiTheme="majorHAnsi"/>
          <w:sz w:val="18"/>
          <w:szCs w:val="18"/>
          <w:lang w:val="en-US"/>
        </w:rPr>
        <w:t>Aitken (</w:t>
      </w:r>
      <w:r w:rsidR="00B41899">
        <w:rPr>
          <w:rFonts w:asciiTheme="majorHAnsi" w:hAnsiTheme="majorHAnsi"/>
          <w:sz w:val="18"/>
          <w:szCs w:val="18"/>
          <w:lang w:val="en-US"/>
        </w:rPr>
        <w:t>1985</w:t>
      </w:r>
      <w:r w:rsidR="00E74072">
        <w:rPr>
          <w:rFonts w:asciiTheme="majorHAnsi" w:hAnsiTheme="majorHAnsi"/>
          <w:sz w:val="18"/>
          <w:szCs w:val="18"/>
          <w:lang w:val="en-US"/>
        </w:rPr>
        <w:t>a</w:t>
      </w:r>
      <w:r w:rsidR="00A173AF" w:rsidRPr="00B41899">
        <w:rPr>
          <w:rFonts w:asciiTheme="majorHAnsi" w:hAnsiTheme="majorHAnsi"/>
          <w:sz w:val="18"/>
          <w:szCs w:val="18"/>
          <w:lang w:val="en-US"/>
        </w:rPr>
        <w:t xml:space="preserve">) </w:t>
      </w:r>
      <w:r w:rsidR="00A173AF" w:rsidRPr="002364F6">
        <w:rPr>
          <w:rFonts w:asciiTheme="majorHAnsi" w:hAnsiTheme="majorHAnsi"/>
          <w:sz w:val="18"/>
          <w:szCs w:val="18"/>
          <w:lang w:val="en-US"/>
        </w:rPr>
        <w:t>is applied</w:t>
      </w:r>
      <w:r w:rsidR="00B54832">
        <w:rPr>
          <w:rFonts w:asciiTheme="majorHAnsi" w:hAnsiTheme="majorHAnsi"/>
          <w:sz w:val="18"/>
          <w:szCs w:val="18"/>
          <w:lang w:val="en-US"/>
        </w:rPr>
        <w:t xml:space="preserve"> (Fig. 24)</w:t>
      </w:r>
      <w:r w:rsidR="00A173AF" w:rsidRPr="002364F6">
        <w:rPr>
          <w:rFonts w:asciiTheme="majorHAnsi" w:hAnsiTheme="majorHAnsi"/>
          <w:sz w:val="18"/>
          <w:szCs w:val="18"/>
          <w:lang w:val="en-US"/>
        </w:rPr>
        <w:t>.</w:t>
      </w:r>
    </w:p>
    <w:p w:rsidR="003D17A4" w:rsidRDefault="003D17A4" w:rsidP="00E12AA2">
      <w:pPr>
        <w:keepNext/>
        <w:jc w:val="center"/>
      </w:pPr>
      <w:r>
        <w:rPr>
          <w:noProof/>
          <w:lang w:val="es-ES" w:eastAsia="zh-TW"/>
        </w:rPr>
        <w:drawing>
          <wp:inline distT="0" distB="0" distL="0" distR="0">
            <wp:extent cx="2939811" cy="422912"/>
            <wp:effectExtent l="190500" t="152400" r="165339" b="129538"/>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10354" t="80899" r="35168" b="6095"/>
                    <a:stretch>
                      <a:fillRect/>
                    </a:stretch>
                  </pic:blipFill>
                  <pic:spPr bwMode="auto">
                    <a:xfrm>
                      <a:off x="0" y="0"/>
                      <a:ext cx="2939811" cy="422912"/>
                    </a:xfrm>
                    <a:prstGeom prst="rect">
                      <a:avLst/>
                    </a:prstGeom>
                    <a:ln>
                      <a:noFill/>
                    </a:ln>
                    <a:effectLst>
                      <a:outerShdw blurRad="190500" algn="tl" rotWithShape="0">
                        <a:srgbClr val="000000">
                          <a:alpha val="70000"/>
                        </a:srgbClr>
                      </a:outerShdw>
                    </a:effectLst>
                  </pic:spPr>
                </pic:pic>
              </a:graphicData>
            </a:graphic>
          </wp:inline>
        </w:drawing>
      </w:r>
    </w:p>
    <w:p w:rsidR="000B13D3" w:rsidRPr="002364F6" w:rsidRDefault="00E12AA2" w:rsidP="00E12AA2">
      <w:pPr>
        <w:pStyle w:val="Descripcin"/>
        <w:jc w:val="center"/>
        <w:rPr>
          <w:rFonts w:asciiTheme="majorHAnsi" w:hAnsiTheme="majorHAnsi"/>
          <w:lang w:val="en-US"/>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24</w:t>
      </w:r>
      <w:r w:rsidR="008D7C0E">
        <w:fldChar w:fldCharType="end"/>
      </w:r>
    </w:p>
    <w:p w:rsidR="00A173AF" w:rsidRDefault="00A173AF" w:rsidP="00C0364C">
      <w:pPr>
        <w:jc w:val="both"/>
        <w:rPr>
          <w:rFonts w:asciiTheme="majorHAnsi" w:hAnsiTheme="majorHAnsi"/>
          <w:sz w:val="18"/>
          <w:szCs w:val="18"/>
        </w:rPr>
      </w:pPr>
      <w:r w:rsidRPr="002364F6">
        <w:rPr>
          <w:rFonts w:asciiTheme="majorHAnsi" w:hAnsiTheme="majorHAnsi"/>
          <w:sz w:val="18"/>
          <w:szCs w:val="18"/>
        </w:rPr>
        <w:t xml:space="preserve">As well as the alpha and beta dosimetry, the user can introduce a gamma dose rate if it is known by selecting the </w:t>
      </w:r>
      <w:r w:rsidRPr="002364F6">
        <w:rPr>
          <w:rFonts w:asciiTheme="majorHAnsi" w:hAnsiTheme="majorHAnsi"/>
          <w:i/>
          <w:color w:val="7030A0"/>
          <w:sz w:val="18"/>
          <w:szCs w:val="18"/>
        </w:rPr>
        <w:t>“User gamma dose rate”</w:t>
      </w:r>
      <w:r w:rsidRPr="002364F6">
        <w:rPr>
          <w:rFonts w:asciiTheme="majorHAnsi" w:hAnsiTheme="majorHAnsi"/>
          <w:sz w:val="18"/>
          <w:szCs w:val="18"/>
        </w:rPr>
        <w:t xml:space="preserve"> checkbox. There </w:t>
      </w:r>
      <w:r w:rsidR="00B32F4B">
        <w:rPr>
          <w:rFonts w:asciiTheme="majorHAnsi" w:hAnsiTheme="majorHAnsi"/>
          <w:sz w:val="18"/>
          <w:szCs w:val="18"/>
        </w:rPr>
        <w:t>is</w:t>
      </w:r>
      <w:r w:rsidRPr="002364F6">
        <w:rPr>
          <w:rFonts w:asciiTheme="majorHAnsi" w:hAnsiTheme="majorHAnsi"/>
          <w:sz w:val="18"/>
          <w:szCs w:val="18"/>
        </w:rPr>
        <w:t xml:space="preserve"> the </w:t>
      </w:r>
      <w:r w:rsidR="00B32F4B">
        <w:rPr>
          <w:rFonts w:asciiTheme="majorHAnsi" w:hAnsiTheme="majorHAnsi"/>
          <w:sz w:val="18"/>
          <w:szCs w:val="18"/>
        </w:rPr>
        <w:t>option</w:t>
      </w:r>
      <w:r w:rsidRPr="002364F6">
        <w:rPr>
          <w:rFonts w:asciiTheme="majorHAnsi" w:hAnsiTheme="majorHAnsi"/>
          <w:sz w:val="18"/>
          <w:szCs w:val="18"/>
        </w:rPr>
        <w:t xml:space="preserve"> to </w:t>
      </w:r>
      <w:r w:rsidR="00B41899">
        <w:rPr>
          <w:rFonts w:asciiTheme="majorHAnsi" w:hAnsiTheme="majorHAnsi"/>
          <w:sz w:val="18"/>
          <w:szCs w:val="18"/>
        </w:rPr>
        <w:t>input</w:t>
      </w:r>
      <w:r w:rsidRPr="002364F6">
        <w:rPr>
          <w:rFonts w:asciiTheme="majorHAnsi" w:hAnsiTheme="majorHAnsi"/>
          <w:sz w:val="18"/>
          <w:szCs w:val="18"/>
        </w:rPr>
        <w:t xml:space="preserve"> a corrected gamma dose rate by selecting the </w:t>
      </w:r>
      <w:r w:rsidRPr="002364F6">
        <w:rPr>
          <w:rFonts w:asciiTheme="majorHAnsi" w:hAnsiTheme="majorHAnsi"/>
          <w:i/>
          <w:color w:val="7030A0"/>
          <w:sz w:val="18"/>
          <w:szCs w:val="18"/>
        </w:rPr>
        <w:t>“Do not apply correction factors”</w:t>
      </w:r>
      <w:r w:rsidRPr="002364F6">
        <w:rPr>
          <w:rFonts w:asciiTheme="majorHAnsi" w:hAnsiTheme="majorHAnsi"/>
          <w:sz w:val="18"/>
          <w:szCs w:val="18"/>
        </w:rPr>
        <w:t xml:space="preserve"> checkbox.</w:t>
      </w:r>
      <w:r w:rsidR="009F6EF6">
        <w:rPr>
          <w:rFonts w:asciiTheme="majorHAnsi" w:hAnsiTheme="majorHAnsi"/>
          <w:sz w:val="18"/>
          <w:szCs w:val="18"/>
        </w:rPr>
        <w:t xml:space="preserve"> This may be relevant for those who wish to input field gamma spectrometry data for example</w:t>
      </w:r>
      <w:r w:rsidR="001039F4">
        <w:rPr>
          <w:rFonts w:asciiTheme="majorHAnsi" w:hAnsiTheme="majorHAnsi"/>
          <w:sz w:val="18"/>
          <w:szCs w:val="18"/>
        </w:rPr>
        <w:t>.</w:t>
      </w:r>
    </w:p>
    <w:p w:rsidR="006A5FC9" w:rsidRDefault="003D17A4" w:rsidP="00020990">
      <w:pPr>
        <w:rPr>
          <w:rFonts w:asciiTheme="majorHAnsi" w:hAnsiTheme="majorHAnsi"/>
          <w:sz w:val="18"/>
          <w:szCs w:val="18"/>
          <w:lang w:val="en-US"/>
        </w:rPr>
      </w:pPr>
      <w:r w:rsidRPr="002364F6">
        <w:rPr>
          <w:rFonts w:asciiTheme="majorHAnsi" w:hAnsiTheme="majorHAnsi"/>
          <w:sz w:val="18"/>
          <w:szCs w:val="18"/>
          <w:lang w:val="en-US"/>
        </w:rPr>
        <w:t xml:space="preserve">If the depth is </w:t>
      </w:r>
      <w:r>
        <w:rPr>
          <w:rFonts w:ascii="Calisto MT" w:hAnsi="Calisto MT"/>
          <w:sz w:val="18"/>
          <w:szCs w:val="18"/>
          <w:lang w:val="en-US"/>
        </w:rPr>
        <w:t>≤</w:t>
      </w:r>
      <w:r w:rsidRPr="002364F6">
        <w:rPr>
          <w:rFonts w:asciiTheme="majorHAnsi" w:hAnsiTheme="majorHAnsi"/>
          <w:sz w:val="18"/>
          <w:szCs w:val="18"/>
          <w:lang w:val="en-US"/>
        </w:rPr>
        <w:t xml:space="preserve"> 30 cm</w:t>
      </w:r>
      <w:r>
        <w:rPr>
          <w:rFonts w:asciiTheme="majorHAnsi" w:hAnsiTheme="majorHAnsi"/>
          <w:sz w:val="18"/>
          <w:szCs w:val="18"/>
          <w:lang w:val="en-US"/>
        </w:rPr>
        <w:t>,</w:t>
      </w:r>
      <w:r w:rsidRPr="002364F6">
        <w:rPr>
          <w:rFonts w:asciiTheme="majorHAnsi" w:hAnsiTheme="majorHAnsi"/>
          <w:sz w:val="18"/>
          <w:szCs w:val="18"/>
          <w:lang w:val="en-US"/>
        </w:rPr>
        <w:t xml:space="preserve"> the gamma dose rate </w:t>
      </w:r>
      <w:r>
        <w:rPr>
          <w:rFonts w:asciiTheme="majorHAnsi" w:hAnsiTheme="majorHAnsi"/>
          <w:sz w:val="18"/>
          <w:szCs w:val="18"/>
          <w:lang w:val="en-US"/>
        </w:rPr>
        <w:t xml:space="preserve">can be corrected </w:t>
      </w:r>
      <w:r w:rsidRPr="002364F6">
        <w:rPr>
          <w:rFonts w:asciiTheme="majorHAnsi" w:hAnsiTheme="majorHAnsi"/>
          <w:sz w:val="18"/>
          <w:szCs w:val="18"/>
          <w:lang w:val="en-US"/>
        </w:rPr>
        <w:t xml:space="preserve">using the scaling factors of </w:t>
      </w:r>
      <w:r>
        <w:rPr>
          <w:rFonts w:asciiTheme="majorHAnsi" w:hAnsiTheme="majorHAnsi"/>
          <w:sz w:val="18"/>
          <w:szCs w:val="18"/>
          <w:lang w:val="en-US"/>
        </w:rPr>
        <w:t>Aitken (1985a</w:t>
      </w:r>
      <w:r w:rsidRPr="009372F7">
        <w:rPr>
          <w:rFonts w:asciiTheme="majorHAnsi" w:hAnsiTheme="majorHAnsi"/>
          <w:sz w:val="18"/>
          <w:szCs w:val="18"/>
          <w:lang w:val="en-US"/>
        </w:rPr>
        <w:t>)</w:t>
      </w:r>
      <w:r>
        <w:rPr>
          <w:rFonts w:asciiTheme="majorHAnsi" w:hAnsiTheme="majorHAnsi"/>
          <w:sz w:val="18"/>
          <w:szCs w:val="18"/>
          <w:lang w:val="en-US"/>
        </w:rPr>
        <w:t xml:space="preserve"> by </w:t>
      </w:r>
      <w:r w:rsidRPr="002364F6">
        <w:rPr>
          <w:rFonts w:asciiTheme="majorHAnsi" w:hAnsiTheme="majorHAnsi"/>
          <w:sz w:val="18"/>
          <w:szCs w:val="18"/>
          <w:lang w:val="en-US"/>
        </w:rPr>
        <w:t xml:space="preserve">selecting </w:t>
      </w:r>
      <w:r w:rsidRPr="002364F6">
        <w:rPr>
          <w:rFonts w:asciiTheme="majorHAnsi" w:hAnsiTheme="majorHAnsi"/>
          <w:i/>
          <w:color w:val="7030A0"/>
          <w:sz w:val="18"/>
          <w:szCs w:val="18"/>
          <w:lang w:val="en-US"/>
        </w:rPr>
        <w:t>“Use shallow depth correction”</w:t>
      </w:r>
      <w:r>
        <w:rPr>
          <w:rFonts w:asciiTheme="majorHAnsi" w:hAnsiTheme="majorHAnsi"/>
          <w:i/>
          <w:color w:val="7030A0"/>
          <w:sz w:val="18"/>
          <w:szCs w:val="18"/>
          <w:lang w:val="en-US"/>
        </w:rPr>
        <w:t xml:space="preserve"> </w:t>
      </w:r>
      <w:r w:rsidR="000539A4" w:rsidRPr="00020990">
        <w:rPr>
          <w:rFonts w:asciiTheme="majorHAnsi" w:hAnsiTheme="majorHAnsi"/>
          <w:color w:val="7030A0"/>
          <w:sz w:val="18"/>
          <w:szCs w:val="18"/>
          <w:lang w:val="en-US"/>
        </w:rPr>
        <w:t>checkbox</w:t>
      </w:r>
      <w:r w:rsidRPr="002364F6">
        <w:rPr>
          <w:rFonts w:asciiTheme="majorHAnsi" w:hAnsiTheme="majorHAnsi"/>
          <w:sz w:val="18"/>
          <w:szCs w:val="18"/>
          <w:lang w:val="en-US"/>
        </w:rPr>
        <w:t>.</w:t>
      </w:r>
    </w:p>
    <w:p w:rsidR="003D17A4" w:rsidRPr="00020990" w:rsidRDefault="003D17A4" w:rsidP="00C0364C">
      <w:pPr>
        <w:jc w:val="both"/>
        <w:rPr>
          <w:rFonts w:asciiTheme="majorHAnsi" w:hAnsiTheme="majorHAnsi"/>
          <w:sz w:val="18"/>
          <w:szCs w:val="18"/>
          <w:lang w:val="en-US"/>
        </w:rPr>
      </w:pPr>
    </w:p>
    <w:p w:rsidR="00956C37" w:rsidRPr="002364F6" w:rsidRDefault="00956C37" w:rsidP="00C0364C">
      <w:pPr>
        <w:jc w:val="both"/>
        <w:rPr>
          <w:rFonts w:asciiTheme="majorHAnsi" w:hAnsiTheme="majorHAnsi"/>
          <w:sz w:val="18"/>
          <w:szCs w:val="18"/>
          <w:lang w:val="en-US"/>
        </w:rPr>
      </w:pPr>
    </w:p>
    <w:p w:rsidR="00305248" w:rsidRPr="002364F6" w:rsidRDefault="00230E35" w:rsidP="009A71E7">
      <w:pPr>
        <w:pStyle w:val="Prrafodelista"/>
        <w:numPr>
          <w:ilvl w:val="2"/>
          <w:numId w:val="7"/>
        </w:numPr>
        <w:outlineLvl w:val="2"/>
      </w:pPr>
      <w:bookmarkStart w:id="19" w:name="_Toc39418515"/>
      <w:r w:rsidRPr="002364F6">
        <w:t>Graphs</w:t>
      </w:r>
      <w:bookmarkEnd w:id="19"/>
    </w:p>
    <w:p w:rsidR="0042319C" w:rsidRPr="002364F6" w:rsidRDefault="0042319C"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In the </w:t>
      </w:r>
      <w:r w:rsidR="00230E35" w:rsidRPr="002364F6">
        <w:rPr>
          <w:rFonts w:asciiTheme="majorHAnsi" w:hAnsiTheme="majorHAnsi"/>
          <w:sz w:val="18"/>
          <w:szCs w:val="18"/>
          <w:lang w:val="en-US"/>
        </w:rPr>
        <w:t>lower</w:t>
      </w:r>
      <w:r w:rsidRPr="002364F6">
        <w:rPr>
          <w:rFonts w:asciiTheme="majorHAnsi" w:hAnsiTheme="majorHAnsi"/>
          <w:sz w:val="18"/>
          <w:szCs w:val="18"/>
          <w:lang w:val="en-US"/>
        </w:rPr>
        <w:t xml:space="preserve"> </w:t>
      </w:r>
      <w:r w:rsidR="00B54832">
        <w:rPr>
          <w:rFonts w:asciiTheme="majorHAnsi" w:hAnsiTheme="majorHAnsi"/>
          <w:sz w:val="18"/>
          <w:szCs w:val="18"/>
          <w:lang w:val="en-US"/>
        </w:rPr>
        <w:t>right</w:t>
      </w:r>
      <w:r w:rsidR="00B54832" w:rsidRPr="002364F6">
        <w:rPr>
          <w:rFonts w:asciiTheme="majorHAnsi" w:hAnsiTheme="majorHAnsi"/>
          <w:sz w:val="18"/>
          <w:szCs w:val="18"/>
          <w:lang w:val="en-US"/>
        </w:rPr>
        <w:t>-han</w:t>
      </w:r>
      <w:r w:rsidR="00B54832" w:rsidRPr="002364F6">
        <w:rPr>
          <w:rFonts w:asciiTheme="majorHAnsi" w:hAnsiTheme="majorHAnsi" w:hint="eastAsia"/>
          <w:sz w:val="18"/>
          <w:szCs w:val="18"/>
          <w:lang w:val="en-US"/>
        </w:rPr>
        <w:t>d</w:t>
      </w:r>
      <w:r w:rsidRPr="002364F6">
        <w:rPr>
          <w:rFonts w:asciiTheme="majorHAnsi" w:hAnsiTheme="majorHAnsi"/>
          <w:sz w:val="18"/>
          <w:szCs w:val="18"/>
          <w:lang w:val="en-US"/>
        </w:rPr>
        <w:t xml:space="preserve"> corner o</w:t>
      </w:r>
      <w:r w:rsidR="00A173AF" w:rsidRPr="002364F6">
        <w:rPr>
          <w:rFonts w:asciiTheme="majorHAnsi" w:hAnsiTheme="majorHAnsi"/>
          <w:sz w:val="18"/>
          <w:szCs w:val="18"/>
          <w:lang w:val="en-US"/>
        </w:rPr>
        <w:t>f this tab, the program shows</w:t>
      </w:r>
      <w:r w:rsidRPr="002364F6">
        <w:rPr>
          <w:rFonts w:asciiTheme="majorHAnsi" w:hAnsiTheme="majorHAnsi"/>
          <w:sz w:val="18"/>
          <w:szCs w:val="18"/>
          <w:lang w:val="en-US"/>
        </w:rPr>
        <w:t xml:space="preserve"> the values from the diffe</w:t>
      </w:r>
      <w:r w:rsidR="00230E35" w:rsidRPr="002364F6">
        <w:rPr>
          <w:rFonts w:asciiTheme="majorHAnsi" w:hAnsiTheme="majorHAnsi"/>
          <w:sz w:val="18"/>
          <w:szCs w:val="18"/>
          <w:lang w:val="en-US"/>
        </w:rPr>
        <w:t xml:space="preserve">rent </w:t>
      </w:r>
      <w:r w:rsidR="00A173AF" w:rsidRPr="002364F6">
        <w:rPr>
          <w:rFonts w:asciiTheme="majorHAnsi" w:hAnsiTheme="majorHAnsi"/>
          <w:sz w:val="18"/>
          <w:szCs w:val="18"/>
          <w:lang w:val="en-US"/>
        </w:rPr>
        <w:t xml:space="preserve">dose rate </w:t>
      </w:r>
      <w:r w:rsidR="00230E35" w:rsidRPr="002364F6">
        <w:rPr>
          <w:rFonts w:asciiTheme="majorHAnsi" w:hAnsiTheme="majorHAnsi"/>
          <w:sz w:val="18"/>
          <w:szCs w:val="18"/>
          <w:lang w:val="en-US"/>
        </w:rPr>
        <w:t>component</w:t>
      </w:r>
      <w:r w:rsidR="00A173AF" w:rsidRPr="002364F6">
        <w:rPr>
          <w:rFonts w:asciiTheme="majorHAnsi" w:hAnsiTheme="majorHAnsi"/>
          <w:sz w:val="18"/>
          <w:szCs w:val="18"/>
          <w:lang w:val="en-US"/>
        </w:rPr>
        <w:t>s</w:t>
      </w:r>
      <w:r w:rsidR="00230E35" w:rsidRPr="002364F6">
        <w:rPr>
          <w:rFonts w:asciiTheme="majorHAnsi" w:hAnsiTheme="majorHAnsi"/>
          <w:sz w:val="18"/>
          <w:szCs w:val="18"/>
          <w:lang w:val="en-US"/>
        </w:rPr>
        <w:t xml:space="preserve"> (</w:t>
      </w:r>
      <w:r w:rsidR="00B32F4B">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sidR="00B32F4B">
        <w:rPr>
          <w:rFonts w:ascii="Times New Roman" w:hAnsi="Times New Roman" w:cs="Times New Roman"/>
          <w:sz w:val="18"/>
          <w:szCs w:val="18"/>
          <w:lang w:val="el-GR"/>
        </w:rPr>
        <w:t>β</w:t>
      </w:r>
      <w:r w:rsidRPr="002364F6">
        <w:rPr>
          <w:rFonts w:asciiTheme="majorHAnsi" w:hAnsiTheme="majorHAnsi"/>
          <w:sz w:val="18"/>
          <w:szCs w:val="18"/>
          <w:lang w:val="en-US"/>
        </w:rPr>
        <w:t xml:space="preserve"> and </w:t>
      </w:r>
      <w:r w:rsidR="00B32F4B">
        <w:rPr>
          <w:rFonts w:ascii="Times New Roman" w:hAnsi="Times New Roman" w:cs="Times New Roman"/>
          <w:sz w:val="18"/>
          <w:szCs w:val="18"/>
          <w:lang w:val="el-GR"/>
        </w:rPr>
        <w:t>γ</w:t>
      </w:r>
      <w:r w:rsidRPr="002364F6">
        <w:rPr>
          <w:rFonts w:asciiTheme="majorHAnsi" w:hAnsiTheme="majorHAnsi"/>
          <w:sz w:val="18"/>
          <w:szCs w:val="18"/>
          <w:lang w:val="en-US"/>
        </w:rPr>
        <w:t xml:space="preserve"> dose</w:t>
      </w:r>
      <w:r w:rsidR="00230E35" w:rsidRPr="002364F6">
        <w:rPr>
          <w:rFonts w:asciiTheme="majorHAnsi" w:hAnsiTheme="majorHAnsi"/>
          <w:sz w:val="18"/>
          <w:szCs w:val="18"/>
          <w:lang w:val="en-US"/>
        </w:rPr>
        <w:t>s in blue)</w:t>
      </w:r>
      <w:r w:rsidRPr="002364F6">
        <w:rPr>
          <w:rFonts w:asciiTheme="majorHAnsi" w:hAnsiTheme="majorHAnsi"/>
          <w:sz w:val="18"/>
          <w:szCs w:val="18"/>
          <w:lang w:val="en-US"/>
        </w:rPr>
        <w:t xml:space="preserve"> and a graphical rep</w:t>
      </w:r>
      <w:r w:rsidR="00A173AF" w:rsidRPr="002364F6">
        <w:rPr>
          <w:rFonts w:asciiTheme="majorHAnsi" w:hAnsiTheme="majorHAnsi"/>
          <w:sz w:val="18"/>
          <w:szCs w:val="18"/>
          <w:lang w:val="en-US"/>
        </w:rPr>
        <w:t>resentation of th</w:t>
      </w:r>
      <w:r w:rsidR="009F6EF6">
        <w:rPr>
          <w:rFonts w:asciiTheme="majorHAnsi" w:hAnsiTheme="majorHAnsi"/>
          <w:sz w:val="18"/>
          <w:szCs w:val="18"/>
          <w:lang w:val="en-US"/>
        </w:rPr>
        <w:t>ese</w:t>
      </w:r>
      <w:r w:rsidR="00A173AF" w:rsidRPr="002364F6">
        <w:rPr>
          <w:rFonts w:asciiTheme="majorHAnsi" w:hAnsiTheme="majorHAnsi"/>
          <w:sz w:val="18"/>
          <w:szCs w:val="18"/>
          <w:lang w:val="en-US"/>
        </w:rPr>
        <w:t xml:space="preserve"> values (in percentage</w:t>
      </w:r>
      <w:r w:rsidR="00B54832">
        <w:rPr>
          <w:rFonts w:asciiTheme="majorHAnsi" w:hAnsiTheme="majorHAnsi"/>
          <w:sz w:val="18"/>
          <w:szCs w:val="18"/>
          <w:lang w:val="en-US"/>
        </w:rPr>
        <w:t>, Fig. 25</w:t>
      </w:r>
      <w:r w:rsidRPr="002364F6">
        <w:rPr>
          <w:rFonts w:asciiTheme="majorHAnsi" w:hAnsiTheme="majorHAnsi"/>
          <w:sz w:val="18"/>
          <w:szCs w:val="18"/>
          <w:lang w:val="en-US"/>
        </w:rPr>
        <w:t>)</w:t>
      </w:r>
      <w:r w:rsidR="00A173AF" w:rsidRPr="002364F6">
        <w:rPr>
          <w:rFonts w:asciiTheme="majorHAnsi" w:hAnsiTheme="majorHAnsi"/>
          <w:sz w:val="18"/>
          <w:szCs w:val="18"/>
          <w:lang w:val="en-US"/>
        </w:rPr>
        <w:t>. Also,</w:t>
      </w:r>
      <w:r w:rsidRPr="002364F6">
        <w:rPr>
          <w:rFonts w:asciiTheme="majorHAnsi" w:hAnsiTheme="majorHAnsi"/>
          <w:sz w:val="18"/>
          <w:szCs w:val="18"/>
          <w:lang w:val="en-US"/>
        </w:rPr>
        <w:t xml:space="preserve"> the </w:t>
      </w:r>
      <w:r w:rsidR="00230E35" w:rsidRPr="002364F6">
        <w:rPr>
          <w:rFonts w:asciiTheme="majorHAnsi" w:hAnsiTheme="majorHAnsi"/>
          <w:sz w:val="18"/>
          <w:szCs w:val="18"/>
          <w:lang w:val="en-US"/>
        </w:rPr>
        <w:t xml:space="preserve">calculated </w:t>
      </w:r>
      <w:r w:rsidRPr="002364F6">
        <w:rPr>
          <w:rFonts w:asciiTheme="majorHAnsi" w:hAnsiTheme="majorHAnsi"/>
          <w:sz w:val="18"/>
          <w:szCs w:val="18"/>
          <w:lang w:val="en-US"/>
        </w:rPr>
        <w:t>cosmic dose rate (</w:t>
      </w:r>
      <w:r w:rsidR="00B54832">
        <w:rPr>
          <w:rFonts w:asciiTheme="majorHAnsi" w:hAnsiTheme="majorHAnsi"/>
          <w:sz w:val="18"/>
          <w:szCs w:val="18"/>
          <w:lang w:val="en-US"/>
        </w:rPr>
        <w:t xml:space="preserve">see the </w:t>
      </w:r>
      <w:r w:rsidRPr="002364F6">
        <w:rPr>
          <w:rFonts w:asciiTheme="majorHAnsi" w:hAnsiTheme="majorHAnsi"/>
          <w:sz w:val="18"/>
          <w:szCs w:val="18"/>
          <w:lang w:val="en-US"/>
        </w:rPr>
        <w:t xml:space="preserve">separated portion </w:t>
      </w:r>
      <w:r w:rsidR="001F7345" w:rsidRPr="002364F6">
        <w:rPr>
          <w:rFonts w:asciiTheme="majorHAnsi" w:hAnsiTheme="majorHAnsi"/>
          <w:sz w:val="18"/>
          <w:szCs w:val="18"/>
          <w:lang w:val="en-US"/>
        </w:rPr>
        <w:t>in</w:t>
      </w:r>
      <w:r w:rsidRPr="002364F6">
        <w:rPr>
          <w:rFonts w:asciiTheme="majorHAnsi" w:hAnsiTheme="majorHAnsi"/>
          <w:sz w:val="18"/>
          <w:szCs w:val="18"/>
          <w:lang w:val="en-US"/>
        </w:rPr>
        <w:t xml:space="preserve"> the graph</w:t>
      </w:r>
      <w:r w:rsidR="00B54832">
        <w:rPr>
          <w:rFonts w:asciiTheme="majorHAnsi" w:hAnsiTheme="majorHAnsi"/>
          <w:sz w:val="18"/>
          <w:szCs w:val="18"/>
          <w:lang w:val="en-US"/>
        </w:rPr>
        <w:t xml:space="preserve"> in Fig. 25</w:t>
      </w:r>
      <w:r w:rsidRPr="002364F6">
        <w:rPr>
          <w:rFonts w:asciiTheme="majorHAnsi" w:hAnsiTheme="majorHAnsi"/>
          <w:sz w:val="18"/>
          <w:szCs w:val="18"/>
          <w:lang w:val="en-US"/>
        </w:rPr>
        <w:t>)</w:t>
      </w:r>
      <w:r w:rsidR="001F7345" w:rsidRPr="002364F6">
        <w:rPr>
          <w:rFonts w:asciiTheme="majorHAnsi" w:hAnsiTheme="majorHAnsi"/>
          <w:sz w:val="18"/>
          <w:szCs w:val="18"/>
          <w:lang w:val="en-US"/>
        </w:rPr>
        <w:t xml:space="preserve"> </w:t>
      </w:r>
      <w:r w:rsidR="00866ACB">
        <w:rPr>
          <w:rFonts w:asciiTheme="majorHAnsi" w:hAnsiTheme="majorHAnsi"/>
          <w:sz w:val="18"/>
          <w:szCs w:val="18"/>
          <w:lang w:val="en-US"/>
        </w:rPr>
        <w:t xml:space="preserve">and internal dose rate </w:t>
      </w:r>
      <w:r w:rsidR="009F6EF6">
        <w:rPr>
          <w:rFonts w:asciiTheme="majorHAnsi" w:hAnsiTheme="majorHAnsi"/>
          <w:sz w:val="18"/>
          <w:szCs w:val="18"/>
          <w:lang w:val="en-US"/>
        </w:rPr>
        <w:t>are shown</w:t>
      </w:r>
      <w:r w:rsidRPr="002364F6">
        <w:rPr>
          <w:rFonts w:asciiTheme="majorHAnsi" w:hAnsiTheme="majorHAnsi"/>
          <w:sz w:val="18"/>
          <w:szCs w:val="18"/>
          <w:lang w:val="en-US"/>
        </w:rPr>
        <w:t>.</w:t>
      </w:r>
      <w:r w:rsidR="00A173AF" w:rsidRPr="002364F6">
        <w:rPr>
          <w:rFonts w:asciiTheme="majorHAnsi" w:hAnsiTheme="majorHAnsi"/>
          <w:sz w:val="18"/>
          <w:szCs w:val="18"/>
          <w:lang w:val="en-US"/>
        </w:rPr>
        <w:t xml:space="preserve"> </w:t>
      </w:r>
      <w:r w:rsidR="001F7345" w:rsidRPr="002364F6">
        <w:rPr>
          <w:rFonts w:asciiTheme="majorHAnsi" w:hAnsiTheme="majorHAnsi"/>
          <w:sz w:val="18"/>
          <w:szCs w:val="18"/>
          <w:lang w:val="en-US"/>
        </w:rPr>
        <w:t>V</w:t>
      </w:r>
      <w:r w:rsidR="00A173AF" w:rsidRPr="002364F6">
        <w:rPr>
          <w:rFonts w:asciiTheme="majorHAnsi" w:hAnsiTheme="majorHAnsi"/>
          <w:sz w:val="18"/>
          <w:szCs w:val="18"/>
          <w:lang w:val="en-US"/>
        </w:rPr>
        <w:t>alues are refresh</w:t>
      </w:r>
      <w:r w:rsidR="009F6EF6">
        <w:rPr>
          <w:rFonts w:asciiTheme="majorHAnsi" w:hAnsiTheme="majorHAnsi"/>
          <w:sz w:val="18"/>
          <w:szCs w:val="18"/>
          <w:lang w:val="en-US"/>
        </w:rPr>
        <w:t>ed</w:t>
      </w:r>
      <w:r w:rsidR="00A173AF" w:rsidRPr="002364F6">
        <w:rPr>
          <w:rFonts w:asciiTheme="majorHAnsi" w:hAnsiTheme="majorHAnsi"/>
          <w:sz w:val="18"/>
          <w:szCs w:val="18"/>
          <w:lang w:val="en-US"/>
        </w:rPr>
        <w:t xml:space="preserve"> </w:t>
      </w:r>
      <w:r w:rsidR="001F7345" w:rsidRPr="002364F6">
        <w:rPr>
          <w:rFonts w:asciiTheme="majorHAnsi" w:hAnsiTheme="majorHAnsi"/>
          <w:sz w:val="18"/>
          <w:szCs w:val="18"/>
          <w:lang w:val="en-US"/>
        </w:rPr>
        <w:t xml:space="preserve">automatically </w:t>
      </w:r>
      <w:r w:rsidR="00A173AF" w:rsidRPr="002364F6">
        <w:rPr>
          <w:rFonts w:asciiTheme="majorHAnsi" w:hAnsiTheme="majorHAnsi"/>
          <w:sz w:val="18"/>
          <w:szCs w:val="18"/>
          <w:lang w:val="en-US"/>
        </w:rPr>
        <w:t>each time</w:t>
      </w:r>
      <w:r w:rsidR="00B54832">
        <w:rPr>
          <w:rFonts w:asciiTheme="majorHAnsi" w:hAnsiTheme="majorHAnsi"/>
          <w:sz w:val="18"/>
          <w:szCs w:val="18"/>
          <w:lang w:val="en-US"/>
        </w:rPr>
        <w:t xml:space="preserve"> </w:t>
      </w:r>
      <w:r w:rsidR="00A173AF" w:rsidRPr="002364F6">
        <w:rPr>
          <w:rFonts w:asciiTheme="majorHAnsi" w:hAnsiTheme="majorHAnsi"/>
          <w:sz w:val="18"/>
          <w:szCs w:val="18"/>
          <w:lang w:val="en-US"/>
        </w:rPr>
        <w:t>an attenuation factor is changed.</w:t>
      </w:r>
    </w:p>
    <w:p w:rsidR="00E12AA2" w:rsidRDefault="00DA5F3F" w:rsidP="00E12AA2">
      <w:pPr>
        <w:keepNext/>
        <w:jc w:val="center"/>
      </w:pPr>
      <w:r w:rsidRPr="00DA5F3F">
        <w:rPr>
          <w:rFonts w:asciiTheme="majorHAnsi" w:hAnsiTheme="majorHAnsi"/>
          <w:noProof/>
          <w:sz w:val="18"/>
          <w:szCs w:val="18"/>
          <w:lang w:val="es-ES" w:eastAsia="zh-TW"/>
        </w:rPr>
        <w:drawing>
          <wp:inline distT="0" distB="0" distL="0" distR="0">
            <wp:extent cx="1554764" cy="1346901"/>
            <wp:effectExtent l="190500" t="152400" r="178786" b="138999"/>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63162" t="47927" r="8011" b="7801"/>
                    <a:stretch>
                      <a:fillRect/>
                    </a:stretch>
                  </pic:blipFill>
                  <pic:spPr bwMode="auto">
                    <a:xfrm>
                      <a:off x="0" y="0"/>
                      <a:ext cx="1554764" cy="1346901"/>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E12AA2" w:rsidP="00E12AA2">
      <w:pPr>
        <w:pStyle w:val="Descripcin"/>
        <w:jc w:val="center"/>
        <w:rPr>
          <w:rFonts w:asciiTheme="majorHAnsi" w:hAnsiTheme="majorHAnsi"/>
          <w:lang w:val="en-US"/>
        </w:rPr>
      </w:pPr>
      <w:r>
        <w:t xml:space="preserve">Figure </w:t>
      </w:r>
      <w:r w:rsidR="008D7C0E">
        <w:fldChar w:fldCharType="begin"/>
      </w:r>
      <w:r w:rsidR="00237902">
        <w:instrText xml:space="preserve"> SEQ Figure \* ARABIC </w:instrText>
      </w:r>
      <w:r w:rsidR="008D7C0E">
        <w:fldChar w:fldCharType="separate"/>
      </w:r>
      <w:r w:rsidR="005A500C">
        <w:rPr>
          <w:noProof/>
        </w:rPr>
        <w:t>25</w:t>
      </w:r>
      <w:r w:rsidR="008D7C0E">
        <w:rPr>
          <w:noProof/>
        </w:rPr>
        <w:fldChar w:fldCharType="end"/>
      </w:r>
    </w:p>
    <w:p w:rsidR="00230E35" w:rsidRPr="002364F6" w:rsidRDefault="00230E35" w:rsidP="00C0364C">
      <w:pPr>
        <w:jc w:val="both"/>
        <w:rPr>
          <w:rFonts w:asciiTheme="majorHAnsi" w:hAnsiTheme="majorHAnsi"/>
          <w:sz w:val="18"/>
          <w:szCs w:val="18"/>
          <w:lang w:val="en-US"/>
        </w:rPr>
      </w:pPr>
    </w:p>
    <w:p w:rsidR="00305248" w:rsidRPr="002364F6" w:rsidRDefault="00246AF2" w:rsidP="009A71E7">
      <w:pPr>
        <w:pStyle w:val="Prrafodelista"/>
        <w:numPr>
          <w:ilvl w:val="1"/>
          <w:numId w:val="7"/>
        </w:numPr>
        <w:outlineLvl w:val="1"/>
      </w:pPr>
      <w:bookmarkStart w:id="20" w:name="_Toc39418516"/>
      <w:r w:rsidRPr="00B32F4B">
        <w:rPr>
          <w:b/>
          <w:color w:val="365F91" w:themeColor="accent1" w:themeShade="BF"/>
        </w:rPr>
        <w:t>“</w:t>
      </w:r>
      <w:r w:rsidR="00367288" w:rsidRPr="00B32F4B">
        <w:rPr>
          <w:b/>
          <w:color w:val="365F91" w:themeColor="accent1" w:themeShade="BF"/>
        </w:rPr>
        <w:t>Results &amp; Graphs</w:t>
      </w:r>
      <w:r w:rsidRPr="00B32F4B">
        <w:rPr>
          <w:b/>
          <w:color w:val="365F91" w:themeColor="accent1" w:themeShade="BF"/>
        </w:rPr>
        <w:t>”</w:t>
      </w:r>
      <w:r w:rsidRPr="002364F6">
        <w:t xml:space="preserve"> Tab</w:t>
      </w:r>
      <w:bookmarkEnd w:id="20"/>
    </w:p>
    <w:p w:rsidR="00B32F4B" w:rsidRDefault="000706F5" w:rsidP="00C0364C">
      <w:pPr>
        <w:jc w:val="both"/>
        <w:rPr>
          <w:rFonts w:asciiTheme="majorHAnsi" w:hAnsiTheme="majorHAnsi"/>
          <w:noProof/>
          <w:sz w:val="18"/>
          <w:szCs w:val="18"/>
          <w:lang w:val="en-US"/>
        </w:rPr>
      </w:pPr>
      <w:r w:rsidRPr="002364F6">
        <w:rPr>
          <w:rFonts w:asciiTheme="majorHAnsi" w:hAnsiTheme="majorHAnsi"/>
          <w:sz w:val="18"/>
          <w:szCs w:val="18"/>
          <w:lang w:val="en-US"/>
        </w:rPr>
        <w:t xml:space="preserve">The </w:t>
      </w:r>
      <w:r w:rsidR="00B32F4B" w:rsidRPr="00B32F4B">
        <w:rPr>
          <w:rFonts w:asciiTheme="majorHAnsi" w:hAnsiTheme="majorHAnsi"/>
          <w:b/>
          <w:color w:val="365F91" w:themeColor="accent1" w:themeShade="BF"/>
          <w:sz w:val="18"/>
          <w:szCs w:val="18"/>
          <w:lang w:val="en-US"/>
        </w:rPr>
        <w:t>Results &amp; Graphs</w:t>
      </w:r>
      <w:r w:rsidR="00B32F4B">
        <w:rPr>
          <w:rFonts w:asciiTheme="majorHAnsi" w:hAnsiTheme="majorHAnsi"/>
          <w:sz w:val="18"/>
          <w:szCs w:val="18"/>
          <w:lang w:val="en-US"/>
        </w:rPr>
        <w:t xml:space="preserve"> tab</w:t>
      </w:r>
      <w:r w:rsidRPr="002364F6">
        <w:rPr>
          <w:rFonts w:asciiTheme="majorHAnsi" w:hAnsiTheme="majorHAnsi"/>
          <w:sz w:val="18"/>
          <w:szCs w:val="18"/>
          <w:lang w:val="en-US"/>
        </w:rPr>
        <w:t xml:space="preserve"> includes</w:t>
      </w:r>
      <w:r w:rsidR="00B32F4B">
        <w:rPr>
          <w:rFonts w:asciiTheme="majorHAnsi" w:hAnsiTheme="majorHAnsi"/>
          <w:sz w:val="18"/>
          <w:szCs w:val="18"/>
          <w:lang w:val="en-US"/>
        </w:rPr>
        <w:t xml:space="preserve"> </w:t>
      </w:r>
      <w:r w:rsidRPr="002364F6">
        <w:rPr>
          <w:rFonts w:asciiTheme="majorHAnsi" w:hAnsiTheme="majorHAnsi"/>
          <w:sz w:val="18"/>
          <w:szCs w:val="18"/>
          <w:lang w:val="en-US"/>
        </w:rPr>
        <w:t>graphical presentation</w:t>
      </w:r>
      <w:r w:rsidR="00B32F4B">
        <w:rPr>
          <w:rFonts w:asciiTheme="majorHAnsi" w:hAnsiTheme="majorHAnsi"/>
          <w:sz w:val="18"/>
          <w:szCs w:val="18"/>
          <w:lang w:val="en-US"/>
        </w:rPr>
        <w:t>,</w:t>
      </w:r>
      <w:r w:rsidRPr="002364F6">
        <w:rPr>
          <w:rFonts w:asciiTheme="majorHAnsi" w:hAnsiTheme="majorHAnsi"/>
          <w:sz w:val="18"/>
          <w:szCs w:val="18"/>
          <w:lang w:val="en-US"/>
        </w:rPr>
        <w:t xml:space="preserve"> </w:t>
      </w:r>
      <w:r w:rsidR="00B32F4B" w:rsidRPr="002364F6">
        <w:rPr>
          <w:rFonts w:asciiTheme="majorHAnsi" w:hAnsiTheme="majorHAnsi"/>
          <w:sz w:val="18"/>
          <w:szCs w:val="18"/>
          <w:lang w:val="en-US"/>
        </w:rPr>
        <w:t xml:space="preserve">statistical </w:t>
      </w:r>
      <w:r w:rsidR="00B32F4B">
        <w:rPr>
          <w:rFonts w:asciiTheme="majorHAnsi" w:hAnsiTheme="majorHAnsi"/>
          <w:sz w:val="18"/>
          <w:szCs w:val="18"/>
          <w:lang w:val="en-US"/>
        </w:rPr>
        <w:t>data</w:t>
      </w:r>
      <w:r w:rsidR="00B32F4B" w:rsidRPr="002364F6">
        <w:rPr>
          <w:rFonts w:asciiTheme="majorHAnsi" w:hAnsiTheme="majorHAnsi"/>
          <w:sz w:val="18"/>
          <w:szCs w:val="18"/>
          <w:lang w:val="en-US"/>
        </w:rPr>
        <w:t xml:space="preserve"> </w:t>
      </w:r>
      <w:r w:rsidRPr="002364F6">
        <w:rPr>
          <w:rFonts w:asciiTheme="majorHAnsi" w:hAnsiTheme="majorHAnsi"/>
          <w:sz w:val="18"/>
          <w:szCs w:val="18"/>
          <w:lang w:val="en-US"/>
        </w:rPr>
        <w:t xml:space="preserve">and </w:t>
      </w:r>
      <w:r w:rsidR="00B32F4B">
        <w:rPr>
          <w:rFonts w:asciiTheme="majorHAnsi" w:hAnsiTheme="majorHAnsi"/>
          <w:sz w:val="18"/>
          <w:szCs w:val="18"/>
          <w:lang w:val="en-US"/>
        </w:rPr>
        <w:t>age</w:t>
      </w:r>
      <w:r w:rsidRPr="002364F6">
        <w:rPr>
          <w:rFonts w:asciiTheme="majorHAnsi" w:hAnsiTheme="majorHAnsi"/>
          <w:sz w:val="18"/>
          <w:szCs w:val="18"/>
          <w:lang w:val="en-US"/>
        </w:rPr>
        <w:t xml:space="preserve"> models </w:t>
      </w:r>
      <w:r w:rsidR="00B32F4B">
        <w:rPr>
          <w:rFonts w:asciiTheme="majorHAnsi" w:hAnsiTheme="majorHAnsi"/>
          <w:sz w:val="18"/>
          <w:szCs w:val="18"/>
          <w:lang w:val="en-US"/>
        </w:rPr>
        <w:t xml:space="preserve">such as </w:t>
      </w:r>
      <w:r w:rsidR="00306E7B">
        <w:rPr>
          <w:rFonts w:asciiTheme="majorHAnsi" w:hAnsiTheme="majorHAnsi"/>
          <w:sz w:val="18"/>
          <w:szCs w:val="18"/>
          <w:lang w:val="en-US"/>
        </w:rPr>
        <w:t xml:space="preserve">the </w:t>
      </w:r>
      <w:r w:rsidR="00B32F4B">
        <w:rPr>
          <w:rFonts w:asciiTheme="majorHAnsi" w:hAnsiTheme="majorHAnsi"/>
          <w:sz w:val="18"/>
          <w:szCs w:val="18"/>
          <w:lang w:val="en-US"/>
        </w:rPr>
        <w:t>common and central age model</w:t>
      </w:r>
      <w:r w:rsidR="00306E7B">
        <w:rPr>
          <w:rFonts w:asciiTheme="majorHAnsi" w:hAnsiTheme="majorHAnsi"/>
          <w:sz w:val="18"/>
          <w:szCs w:val="18"/>
          <w:lang w:val="en-US"/>
        </w:rPr>
        <w:t>s</w:t>
      </w:r>
      <w:r w:rsidRPr="002364F6">
        <w:rPr>
          <w:rFonts w:asciiTheme="majorHAnsi" w:hAnsiTheme="majorHAnsi"/>
          <w:sz w:val="18"/>
          <w:szCs w:val="18"/>
          <w:lang w:val="en-US"/>
        </w:rPr>
        <w:t xml:space="preserve"> (Galbraith </w:t>
      </w:r>
      <w:r w:rsidR="00A13FA0" w:rsidRPr="00E74072">
        <w:rPr>
          <w:rFonts w:asciiTheme="majorHAnsi" w:hAnsiTheme="majorHAnsi" w:hint="eastAsia"/>
          <w:i/>
          <w:sz w:val="18"/>
          <w:szCs w:val="18"/>
          <w:lang w:val="en-US"/>
        </w:rPr>
        <w:t>et al</w:t>
      </w:r>
      <w:r w:rsidRPr="002364F6">
        <w:rPr>
          <w:rFonts w:asciiTheme="majorHAnsi" w:hAnsiTheme="majorHAnsi"/>
          <w:sz w:val="18"/>
          <w:szCs w:val="18"/>
          <w:lang w:val="en-US"/>
        </w:rPr>
        <w:t>.</w:t>
      </w:r>
      <w:r w:rsidR="00866ACB">
        <w:rPr>
          <w:rFonts w:asciiTheme="majorHAnsi" w:hAnsiTheme="majorHAnsi"/>
          <w:sz w:val="18"/>
          <w:szCs w:val="18"/>
          <w:lang w:val="en-US"/>
        </w:rPr>
        <w:t>,</w:t>
      </w:r>
      <w:r w:rsidR="00E74072">
        <w:rPr>
          <w:rFonts w:asciiTheme="majorHAnsi" w:hAnsiTheme="majorHAnsi"/>
          <w:sz w:val="18"/>
          <w:szCs w:val="18"/>
          <w:lang w:val="en-US"/>
        </w:rPr>
        <w:t xml:space="preserve"> 1999; Galbraith and</w:t>
      </w:r>
      <w:r w:rsidR="00B32F4B">
        <w:rPr>
          <w:rFonts w:asciiTheme="majorHAnsi" w:hAnsiTheme="majorHAnsi"/>
          <w:sz w:val="18"/>
          <w:szCs w:val="18"/>
          <w:lang w:val="en-US"/>
        </w:rPr>
        <w:t xml:space="preserve"> Roberts</w:t>
      </w:r>
      <w:r w:rsidR="00866ACB">
        <w:rPr>
          <w:rFonts w:asciiTheme="majorHAnsi" w:hAnsiTheme="majorHAnsi"/>
          <w:sz w:val="18"/>
          <w:szCs w:val="18"/>
          <w:lang w:val="en-US"/>
        </w:rPr>
        <w:t>,</w:t>
      </w:r>
      <w:r w:rsidR="00B32F4B">
        <w:rPr>
          <w:rFonts w:asciiTheme="majorHAnsi" w:hAnsiTheme="majorHAnsi"/>
          <w:sz w:val="18"/>
          <w:szCs w:val="18"/>
          <w:lang w:val="en-US"/>
        </w:rPr>
        <w:t xml:space="preserve"> 2012</w:t>
      </w:r>
      <w:r w:rsidRPr="002364F6">
        <w:rPr>
          <w:rFonts w:asciiTheme="majorHAnsi" w:hAnsiTheme="majorHAnsi"/>
          <w:sz w:val="18"/>
          <w:szCs w:val="18"/>
          <w:lang w:val="en-US"/>
        </w:rPr>
        <w:t>).</w:t>
      </w:r>
    </w:p>
    <w:p w:rsidR="00B32F4B" w:rsidRDefault="00DA5F3F" w:rsidP="00B32F4B">
      <w:pPr>
        <w:keepNext/>
        <w:jc w:val="center"/>
      </w:pPr>
      <w:r>
        <w:rPr>
          <w:noProof/>
          <w:lang w:val="es-ES" w:eastAsia="zh-TW"/>
        </w:rPr>
        <w:lastRenderedPageBreak/>
        <w:drawing>
          <wp:inline distT="0" distB="0" distL="0" distR="0">
            <wp:extent cx="4500000" cy="2310278"/>
            <wp:effectExtent l="190500" t="190500" r="186690" b="185420"/>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7593" t="18445" r="8054" b="4869"/>
                    <a:stretch>
                      <a:fillRect/>
                    </a:stretch>
                  </pic:blipFill>
                  <pic:spPr bwMode="auto">
                    <a:xfrm>
                      <a:off x="0" y="0"/>
                      <a:ext cx="4500000" cy="2310278"/>
                    </a:xfrm>
                    <a:prstGeom prst="rect">
                      <a:avLst/>
                    </a:prstGeom>
                    <a:ln>
                      <a:noFill/>
                    </a:ln>
                    <a:effectLst>
                      <a:outerShdw blurRad="190500" algn="tl" rotWithShape="0">
                        <a:srgbClr val="000000">
                          <a:alpha val="70000"/>
                        </a:srgbClr>
                      </a:outerShdw>
                    </a:effectLst>
                  </pic:spPr>
                </pic:pic>
              </a:graphicData>
            </a:graphic>
          </wp:inline>
        </w:drawing>
      </w:r>
    </w:p>
    <w:p w:rsidR="000706F5" w:rsidRPr="002364F6" w:rsidRDefault="00B32F4B" w:rsidP="00B32F4B">
      <w:pPr>
        <w:pStyle w:val="Descripcin"/>
        <w:jc w:val="center"/>
        <w:rPr>
          <w:rFonts w:asciiTheme="majorHAnsi" w:hAnsiTheme="majorHAnsi"/>
          <w:lang w:val="en-US"/>
        </w:rPr>
      </w:pPr>
      <w:r>
        <w:t xml:space="preserve">Figure </w:t>
      </w:r>
      <w:r w:rsidR="008D7C0E">
        <w:fldChar w:fldCharType="begin"/>
      </w:r>
      <w:r w:rsidR="00237902">
        <w:instrText xml:space="preserve"> SEQ Figure \* ARABIC </w:instrText>
      </w:r>
      <w:r w:rsidR="008D7C0E">
        <w:fldChar w:fldCharType="separate"/>
      </w:r>
      <w:r w:rsidR="005A500C">
        <w:rPr>
          <w:noProof/>
        </w:rPr>
        <w:t>26</w:t>
      </w:r>
      <w:r w:rsidR="008D7C0E">
        <w:rPr>
          <w:noProof/>
        </w:rPr>
        <w:fldChar w:fldCharType="end"/>
      </w:r>
    </w:p>
    <w:p w:rsidR="00B32F4B" w:rsidRDefault="00DA5F3F" w:rsidP="00B32F4B">
      <w:pPr>
        <w:keepNext/>
        <w:jc w:val="center"/>
      </w:pPr>
      <w:r>
        <w:rPr>
          <w:noProof/>
          <w:lang w:val="es-ES" w:eastAsia="zh-TW"/>
        </w:rPr>
        <w:drawing>
          <wp:inline distT="0" distB="0" distL="0" distR="0">
            <wp:extent cx="4500000" cy="2333005"/>
            <wp:effectExtent l="190500" t="190500" r="186690" b="18161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l="7593" t="17996" r="8094" b="4685"/>
                    <a:stretch>
                      <a:fillRect/>
                    </a:stretch>
                  </pic:blipFill>
                  <pic:spPr bwMode="auto">
                    <a:xfrm>
                      <a:off x="0" y="0"/>
                      <a:ext cx="4500000" cy="2333005"/>
                    </a:xfrm>
                    <a:prstGeom prst="rect">
                      <a:avLst/>
                    </a:prstGeom>
                    <a:ln>
                      <a:noFill/>
                    </a:ln>
                    <a:effectLst>
                      <a:outerShdw blurRad="190500" algn="tl" rotWithShape="0">
                        <a:srgbClr val="000000">
                          <a:alpha val="70000"/>
                        </a:srgbClr>
                      </a:outerShdw>
                    </a:effectLst>
                  </pic:spPr>
                </pic:pic>
              </a:graphicData>
            </a:graphic>
          </wp:inline>
        </w:drawing>
      </w:r>
    </w:p>
    <w:p w:rsidR="0015369B" w:rsidRPr="002364F6" w:rsidRDefault="00B32F4B" w:rsidP="00B32F4B">
      <w:pPr>
        <w:pStyle w:val="Descripcin"/>
        <w:jc w:val="center"/>
        <w:rPr>
          <w:rFonts w:asciiTheme="majorHAnsi" w:hAnsiTheme="majorHAnsi"/>
          <w:lang w:val="en-US"/>
        </w:rPr>
      </w:pPr>
      <w:r w:rsidRPr="00B32F4B">
        <w:rPr>
          <w:lang w:val="en-US"/>
        </w:rPr>
        <w:t xml:space="preserve">Figure </w:t>
      </w:r>
      <w:r w:rsidR="008D7C0E">
        <w:fldChar w:fldCharType="begin"/>
      </w:r>
      <w:r w:rsidRPr="00B32F4B">
        <w:rPr>
          <w:lang w:val="en-US"/>
        </w:rPr>
        <w:instrText xml:space="preserve"> SEQ Figure \* ARABIC </w:instrText>
      </w:r>
      <w:r w:rsidR="008D7C0E">
        <w:fldChar w:fldCharType="separate"/>
      </w:r>
      <w:r w:rsidR="005A500C">
        <w:rPr>
          <w:noProof/>
          <w:lang w:val="en-US"/>
        </w:rPr>
        <w:t>27</w:t>
      </w:r>
      <w:r w:rsidR="008D7C0E">
        <w:fldChar w:fldCharType="end"/>
      </w:r>
    </w:p>
    <w:p w:rsidR="000706F5" w:rsidRPr="002364F6" w:rsidRDefault="00466697" w:rsidP="00C0364C">
      <w:pPr>
        <w:jc w:val="both"/>
        <w:rPr>
          <w:rFonts w:asciiTheme="majorHAnsi" w:hAnsiTheme="majorHAnsi"/>
          <w:sz w:val="18"/>
          <w:szCs w:val="18"/>
          <w:lang w:val="en-US"/>
        </w:rPr>
      </w:pPr>
      <w:r>
        <w:rPr>
          <w:rFonts w:asciiTheme="majorHAnsi" w:hAnsiTheme="majorHAnsi"/>
          <w:sz w:val="18"/>
          <w:szCs w:val="18"/>
          <w:lang w:val="en-US"/>
        </w:rPr>
        <w:t>A summary of the</w:t>
      </w:r>
      <w:r w:rsidR="00890977" w:rsidRPr="002364F6">
        <w:rPr>
          <w:rFonts w:asciiTheme="majorHAnsi" w:hAnsiTheme="majorHAnsi"/>
          <w:sz w:val="18"/>
          <w:szCs w:val="18"/>
          <w:lang w:val="en-US"/>
        </w:rPr>
        <w:t xml:space="preserve"> final age calculation </w:t>
      </w:r>
      <w:r>
        <w:rPr>
          <w:rFonts w:asciiTheme="majorHAnsi" w:hAnsiTheme="majorHAnsi"/>
          <w:sz w:val="18"/>
          <w:szCs w:val="18"/>
          <w:lang w:val="en-US"/>
        </w:rPr>
        <w:t xml:space="preserve">and graphical presentations of selected </w:t>
      </w:r>
      <w:r w:rsidR="00B167E7">
        <w:rPr>
          <w:rFonts w:asciiTheme="majorHAnsi" w:hAnsiTheme="majorHAnsi"/>
          <w:sz w:val="18"/>
          <w:szCs w:val="18"/>
          <w:lang w:val="en-US"/>
        </w:rPr>
        <w:t xml:space="preserve">(Fig. 26) </w:t>
      </w:r>
      <w:r>
        <w:rPr>
          <w:rFonts w:asciiTheme="majorHAnsi" w:hAnsiTheme="majorHAnsi"/>
          <w:sz w:val="18"/>
          <w:szCs w:val="18"/>
          <w:lang w:val="en-US"/>
        </w:rPr>
        <w:t>and total data (</w:t>
      </w:r>
      <w:r w:rsidRPr="00466697">
        <w:rPr>
          <w:rFonts w:asciiTheme="majorHAnsi" w:hAnsiTheme="majorHAnsi"/>
          <w:b/>
          <w:color w:val="365F91" w:themeColor="accent1" w:themeShade="BF"/>
          <w:sz w:val="18"/>
          <w:szCs w:val="18"/>
          <w:lang w:val="en-US"/>
        </w:rPr>
        <w:t>Raw data</w:t>
      </w:r>
      <w:r w:rsidR="00B167E7">
        <w:rPr>
          <w:rFonts w:asciiTheme="majorHAnsi" w:hAnsiTheme="majorHAnsi"/>
          <w:b/>
          <w:color w:val="365F91" w:themeColor="accent1" w:themeShade="BF"/>
          <w:sz w:val="18"/>
          <w:szCs w:val="18"/>
          <w:lang w:val="en-US"/>
        </w:rPr>
        <w:t xml:space="preserve">, </w:t>
      </w:r>
      <w:r w:rsidR="00A13FA0" w:rsidRPr="00A13FA0">
        <w:rPr>
          <w:rFonts w:asciiTheme="majorHAnsi" w:hAnsiTheme="majorHAnsi" w:hint="eastAsia"/>
          <w:sz w:val="18"/>
          <w:szCs w:val="18"/>
          <w:lang w:val="en-US"/>
        </w:rPr>
        <w:t>Fig. 27</w:t>
      </w:r>
      <w:r>
        <w:rPr>
          <w:rFonts w:asciiTheme="majorHAnsi" w:hAnsiTheme="majorHAnsi"/>
          <w:sz w:val="18"/>
          <w:szCs w:val="18"/>
          <w:lang w:val="en-US"/>
        </w:rPr>
        <w:t xml:space="preserve">) is </w:t>
      </w:r>
      <w:r w:rsidR="00306E7B">
        <w:rPr>
          <w:rFonts w:asciiTheme="majorHAnsi" w:hAnsiTheme="majorHAnsi"/>
          <w:sz w:val="18"/>
          <w:szCs w:val="18"/>
          <w:lang w:val="en-US"/>
        </w:rPr>
        <w:t xml:space="preserve">shown </w:t>
      </w:r>
      <w:r>
        <w:rPr>
          <w:rFonts w:asciiTheme="majorHAnsi" w:hAnsiTheme="majorHAnsi"/>
          <w:sz w:val="18"/>
          <w:szCs w:val="18"/>
          <w:lang w:val="en-US"/>
        </w:rPr>
        <w:t>in this tab.</w:t>
      </w:r>
    </w:p>
    <w:p w:rsidR="00367288" w:rsidRDefault="00367288" w:rsidP="00C0364C">
      <w:pPr>
        <w:jc w:val="both"/>
        <w:rPr>
          <w:rFonts w:asciiTheme="majorHAnsi" w:hAnsiTheme="majorHAnsi"/>
          <w:sz w:val="18"/>
          <w:szCs w:val="18"/>
          <w:lang w:val="en-US"/>
        </w:rPr>
      </w:pPr>
      <w:r w:rsidRPr="002364F6">
        <w:rPr>
          <w:rFonts w:asciiTheme="majorHAnsi" w:hAnsiTheme="majorHAnsi"/>
          <w:sz w:val="18"/>
          <w:szCs w:val="18"/>
          <w:lang w:val="en-US"/>
        </w:rPr>
        <w:t>In this tab</w:t>
      </w:r>
      <w:r w:rsidR="006667AF" w:rsidRPr="002364F6">
        <w:rPr>
          <w:rFonts w:asciiTheme="majorHAnsi" w:hAnsiTheme="majorHAnsi"/>
          <w:sz w:val="18"/>
          <w:szCs w:val="18"/>
          <w:lang w:val="en-US"/>
        </w:rPr>
        <w:t>,</w:t>
      </w:r>
      <w:r w:rsidRPr="002364F6">
        <w:rPr>
          <w:rFonts w:asciiTheme="majorHAnsi" w:hAnsiTheme="majorHAnsi"/>
          <w:sz w:val="18"/>
          <w:szCs w:val="18"/>
          <w:lang w:val="en-US"/>
        </w:rPr>
        <w:t xml:space="preserve"> some relevant results and graphs of distribution of </w:t>
      </w:r>
      <w:r w:rsidR="006667AF" w:rsidRPr="002364F6">
        <w:rPr>
          <w:rFonts w:asciiTheme="majorHAnsi" w:hAnsiTheme="majorHAnsi"/>
          <w:sz w:val="18"/>
          <w:szCs w:val="18"/>
          <w:lang w:val="en-US"/>
        </w:rPr>
        <w:t>equivalent doses</w:t>
      </w:r>
      <w:r w:rsidRPr="002364F6">
        <w:rPr>
          <w:rFonts w:asciiTheme="majorHAnsi" w:hAnsiTheme="majorHAnsi"/>
          <w:sz w:val="18"/>
          <w:szCs w:val="18"/>
          <w:lang w:val="en-US"/>
        </w:rPr>
        <w:t xml:space="preserve"> (Probabil</w:t>
      </w:r>
      <w:r w:rsidR="00FC7BFC" w:rsidRPr="002364F6">
        <w:rPr>
          <w:rFonts w:asciiTheme="majorHAnsi" w:hAnsiTheme="majorHAnsi"/>
          <w:sz w:val="18"/>
          <w:szCs w:val="18"/>
          <w:lang w:val="en-US"/>
        </w:rPr>
        <w:t xml:space="preserve">ity density and histogram) </w:t>
      </w:r>
      <w:r w:rsidR="006667AF" w:rsidRPr="002364F6">
        <w:rPr>
          <w:rFonts w:asciiTheme="majorHAnsi" w:hAnsiTheme="majorHAnsi"/>
          <w:sz w:val="18"/>
          <w:szCs w:val="18"/>
          <w:lang w:val="en-US"/>
        </w:rPr>
        <w:t xml:space="preserve">are showed. </w:t>
      </w:r>
      <w:proofErr w:type="gramStart"/>
      <w:r w:rsidR="006667AF" w:rsidRPr="002364F6">
        <w:rPr>
          <w:rFonts w:asciiTheme="majorHAnsi" w:hAnsiTheme="majorHAnsi"/>
          <w:sz w:val="18"/>
          <w:szCs w:val="18"/>
          <w:lang w:val="en-US"/>
        </w:rPr>
        <w:t>Also</w:t>
      </w:r>
      <w:proofErr w:type="gramEnd"/>
      <w:r w:rsidR="006667AF" w:rsidRPr="002364F6">
        <w:rPr>
          <w:rFonts w:asciiTheme="majorHAnsi" w:hAnsiTheme="majorHAnsi"/>
          <w:sz w:val="18"/>
          <w:szCs w:val="18"/>
          <w:lang w:val="en-US"/>
        </w:rPr>
        <w:t xml:space="preserve"> a graph with the different dose rate components (</w:t>
      </w:r>
      <w:r w:rsidR="00466697">
        <w:rPr>
          <w:rFonts w:ascii="Times New Roman" w:hAnsi="Times New Roman" w:cs="Times New Roman"/>
          <w:sz w:val="18"/>
          <w:szCs w:val="18"/>
          <w:lang w:val="el-GR"/>
        </w:rPr>
        <w:t>α</w:t>
      </w:r>
      <w:r w:rsidR="006667AF" w:rsidRPr="002364F6">
        <w:rPr>
          <w:rFonts w:asciiTheme="majorHAnsi" w:hAnsiTheme="majorHAnsi"/>
          <w:sz w:val="18"/>
          <w:szCs w:val="18"/>
          <w:lang w:val="en-US"/>
        </w:rPr>
        <w:t xml:space="preserve">, </w:t>
      </w:r>
      <w:r w:rsidR="00466697">
        <w:rPr>
          <w:rFonts w:ascii="Times New Roman" w:hAnsi="Times New Roman" w:cs="Times New Roman"/>
          <w:sz w:val="18"/>
          <w:szCs w:val="18"/>
          <w:lang w:val="el-GR"/>
        </w:rPr>
        <w:t>β</w:t>
      </w:r>
      <w:r w:rsidR="006667AF" w:rsidRPr="002364F6">
        <w:rPr>
          <w:rFonts w:asciiTheme="majorHAnsi" w:hAnsiTheme="majorHAnsi"/>
          <w:sz w:val="18"/>
          <w:szCs w:val="18"/>
          <w:lang w:val="en-US"/>
        </w:rPr>
        <w:t xml:space="preserve">, </w:t>
      </w:r>
      <w:r w:rsidR="00466697">
        <w:rPr>
          <w:rFonts w:ascii="Times New Roman" w:hAnsi="Times New Roman" w:cs="Times New Roman"/>
          <w:sz w:val="18"/>
          <w:szCs w:val="18"/>
          <w:lang w:val="el-GR"/>
        </w:rPr>
        <w:t>γ</w:t>
      </w:r>
      <w:r w:rsidR="00866ACB" w:rsidRPr="00866ACB">
        <w:rPr>
          <w:rFonts w:ascii="Times New Roman" w:hAnsi="Times New Roman" w:cs="Times New Roman"/>
          <w:sz w:val="18"/>
          <w:szCs w:val="18"/>
          <w:lang w:val="en-US"/>
        </w:rPr>
        <w:t>, internal</w:t>
      </w:r>
      <w:r w:rsidR="00466697">
        <w:rPr>
          <w:rFonts w:asciiTheme="majorHAnsi" w:hAnsiTheme="majorHAnsi"/>
          <w:sz w:val="18"/>
          <w:szCs w:val="18"/>
          <w:lang w:val="en-US"/>
        </w:rPr>
        <w:t xml:space="preserve"> and cosmic doses) is </w:t>
      </w:r>
      <w:r w:rsidR="006667AF" w:rsidRPr="002364F6">
        <w:rPr>
          <w:rFonts w:asciiTheme="majorHAnsi" w:hAnsiTheme="majorHAnsi"/>
          <w:sz w:val="18"/>
          <w:szCs w:val="18"/>
          <w:lang w:val="en-US"/>
        </w:rPr>
        <w:t>presented.</w:t>
      </w:r>
    </w:p>
    <w:p w:rsidR="00EC5EA7" w:rsidRPr="00EC5EA7" w:rsidRDefault="00EC5EA7" w:rsidP="00C0364C">
      <w:pPr>
        <w:jc w:val="both"/>
        <w:rPr>
          <w:rFonts w:asciiTheme="majorHAnsi" w:hAnsiTheme="majorHAnsi"/>
          <w:sz w:val="18"/>
          <w:szCs w:val="18"/>
        </w:rPr>
      </w:pPr>
    </w:p>
    <w:p w:rsidR="005D02DF" w:rsidRPr="002364F6" w:rsidRDefault="005D02DF" w:rsidP="00466697">
      <w:pPr>
        <w:rPr>
          <w:rFonts w:asciiTheme="majorHAnsi" w:hAnsiTheme="majorHAnsi"/>
          <w:sz w:val="18"/>
          <w:szCs w:val="18"/>
          <w:lang w:val="en-US"/>
        </w:rPr>
      </w:pPr>
      <w:r w:rsidRPr="00466697">
        <w:rPr>
          <w:rFonts w:asciiTheme="majorHAnsi" w:hAnsiTheme="majorHAnsi"/>
          <w:i/>
          <w:color w:val="00B050"/>
          <w:sz w:val="18"/>
          <w:szCs w:val="18"/>
          <w:lang w:val="en-US"/>
        </w:rPr>
        <w:t>Equivalent dose</w:t>
      </w:r>
      <w:r w:rsidRPr="002364F6">
        <w:rPr>
          <w:rFonts w:asciiTheme="majorHAnsi" w:hAnsiTheme="majorHAnsi"/>
          <w:sz w:val="18"/>
          <w:szCs w:val="18"/>
          <w:lang w:val="en-US"/>
        </w:rPr>
        <w:t xml:space="preserve"> (from data)</w:t>
      </w:r>
    </w:p>
    <w:p w:rsidR="005D02DF" w:rsidRPr="002364F6" w:rsidRDefault="005D02DF" w:rsidP="009A71E7">
      <w:pPr>
        <w:ind w:left="360"/>
        <w:rPr>
          <w:rFonts w:asciiTheme="majorHAnsi" w:hAnsiTheme="majorHAnsi"/>
          <w:sz w:val="18"/>
          <w:szCs w:val="18"/>
          <w:lang w:val="en-US"/>
        </w:rPr>
      </w:pPr>
      <w:r w:rsidRPr="002364F6">
        <w:rPr>
          <w:rFonts w:asciiTheme="majorHAnsi" w:hAnsiTheme="majorHAnsi"/>
          <w:sz w:val="18"/>
          <w:szCs w:val="18"/>
          <w:lang w:val="en-US"/>
        </w:rPr>
        <w:t>Show the equivalent dose calculated from the selected data</w:t>
      </w:r>
      <w:r w:rsidR="009C4585" w:rsidRPr="002364F6">
        <w:rPr>
          <w:rFonts w:asciiTheme="majorHAnsi" w:hAnsiTheme="majorHAnsi"/>
          <w:sz w:val="18"/>
          <w:szCs w:val="18"/>
          <w:lang w:val="en-US"/>
        </w:rPr>
        <w:t xml:space="preserve"> in the </w:t>
      </w:r>
      <w:r w:rsidR="009C4585" w:rsidRPr="002364F6">
        <w:rPr>
          <w:rFonts w:asciiTheme="majorHAnsi" w:hAnsiTheme="majorHAnsi"/>
          <w:b/>
          <w:color w:val="365F91" w:themeColor="accent1" w:themeShade="BF"/>
          <w:sz w:val="18"/>
          <w:szCs w:val="18"/>
          <w:lang w:val="en-US"/>
        </w:rPr>
        <w:t>“Data”</w:t>
      </w:r>
      <w:r w:rsidR="009C4585" w:rsidRPr="002364F6">
        <w:rPr>
          <w:rFonts w:asciiTheme="majorHAnsi" w:hAnsiTheme="majorHAnsi"/>
          <w:sz w:val="18"/>
          <w:szCs w:val="18"/>
          <w:lang w:val="en-US"/>
        </w:rPr>
        <w:t xml:space="preserve"> tab.</w:t>
      </w:r>
    </w:p>
    <w:p w:rsidR="009C4585" w:rsidRPr="00466697" w:rsidRDefault="009C4585" w:rsidP="00466697">
      <w:pPr>
        <w:rPr>
          <w:rFonts w:asciiTheme="majorHAnsi" w:hAnsiTheme="majorHAnsi"/>
          <w:i/>
          <w:color w:val="D9D9D9" w:themeColor="background1" w:themeShade="D9"/>
          <w:sz w:val="18"/>
          <w:szCs w:val="18"/>
          <w:lang w:val="en-US"/>
        </w:rPr>
      </w:pPr>
      <w:r w:rsidRPr="00466697">
        <w:rPr>
          <w:rFonts w:asciiTheme="majorHAnsi" w:hAnsiTheme="majorHAnsi"/>
          <w:i/>
          <w:color w:val="D9D9D9" w:themeColor="background1" w:themeShade="D9"/>
          <w:sz w:val="18"/>
          <w:szCs w:val="18"/>
          <w:lang w:val="en-US"/>
        </w:rPr>
        <w:t>Selected data</w:t>
      </w:r>
    </w:p>
    <w:p w:rsidR="009C4585" w:rsidRPr="002364F6" w:rsidRDefault="009C4585" w:rsidP="009A71E7">
      <w:pPr>
        <w:ind w:left="360"/>
        <w:rPr>
          <w:rFonts w:asciiTheme="majorHAnsi" w:hAnsiTheme="majorHAnsi"/>
          <w:sz w:val="18"/>
          <w:szCs w:val="18"/>
          <w:lang w:val="en-US"/>
        </w:rPr>
      </w:pPr>
      <w:r w:rsidRPr="002364F6">
        <w:rPr>
          <w:rFonts w:asciiTheme="majorHAnsi" w:hAnsiTheme="majorHAnsi"/>
          <w:sz w:val="18"/>
          <w:szCs w:val="18"/>
          <w:lang w:val="en-US"/>
        </w:rPr>
        <w:t xml:space="preserve">Show the number of selected </w:t>
      </w:r>
      <w:proofErr w:type="gramStart"/>
      <w:r w:rsidRPr="002364F6">
        <w:rPr>
          <w:rFonts w:asciiTheme="majorHAnsi" w:hAnsiTheme="majorHAnsi"/>
          <w:sz w:val="18"/>
          <w:szCs w:val="18"/>
          <w:lang w:val="en-US"/>
        </w:rPr>
        <w:t>data</w:t>
      </w:r>
      <w:proofErr w:type="gramEnd"/>
      <w:r w:rsidRPr="002364F6">
        <w:rPr>
          <w:rFonts w:asciiTheme="majorHAnsi" w:hAnsiTheme="majorHAnsi"/>
          <w:sz w:val="18"/>
          <w:szCs w:val="18"/>
          <w:lang w:val="en-US"/>
        </w:rPr>
        <w:t xml:space="preserve"> into the table of </w:t>
      </w:r>
      <w:r w:rsidRPr="002364F6">
        <w:rPr>
          <w:rFonts w:asciiTheme="majorHAnsi" w:hAnsiTheme="majorHAnsi"/>
          <w:b/>
          <w:color w:val="365F91" w:themeColor="accent1" w:themeShade="BF"/>
          <w:sz w:val="18"/>
          <w:szCs w:val="18"/>
          <w:lang w:val="en-US"/>
        </w:rPr>
        <w:t>“Data”</w:t>
      </w:r>
      <w:r w:rsidRPr="002364F6">
        <w:rPr>
          <w:rFonts w:asciiTheme="majorHAnsi" w:hAnsiTheme="majorHAnsi"/>
          <w:sz w:val="18"/>
          <w:szCs w:val="18"/>
          <w:lang w:val="en-US"/>
        </w:rPr>
        <w:t xml:space="preserve"> tab</w:t>
      </w:r>
      <w:r w:rsidR="00404BA2">
        <w:rPr>
          <w:rFonts w:asciiTheme="majorHAnsi" w:hAnsiTheme="majorHAnsi"/>
          <w:sz w:val="18"/>
          <w:szCs w:val="18"/>
          <w:lang w:val="en-US"/>
        </w:rPr>
        <w:t xml:space="preserve"> (Fig. 28)</w:t>
      </w:r>
      <w:r w:rsidRPr="002364F6">
        <w:rPr>
          <w:rFonts w:asciiTheme="majorHAnsi" w:hAnsiTheme="majorHAnsi"/>
          <w:sz w:val="18"/>
          <w:szCs w:val="18"/>
          <w:lang w:val="en-US"/>
        </w:rPr>
        <w:t>.</w:t>
      </w:r>
    </w:p>
    <w:p w:rsidR="00466697" w:rsidRDefault="00D837D5" w:rsidP="00466697">
      <w:pPr>
        <w:keepNext/>
        <w:jc w:val="center"/>
      </w:pPr>
      <w:r w:rsidRPr="002364F6">
        <w:rPr>
          <w:rFonts w:asciiTheme="majorHAnsi" w:hAnsiTheme="majorHAnsi"/>
          <w:noProof/>
          <w:sz w:val="18"/>
          <w:szCs w:val="18"/>
          <w:lang w:val="es-ES" w:eastAsia="zh-TW"/>
        </w:rPr>
        <w:lastRenderedPageBreak/>
        <w:drawing>
          <wp:inline distT="0" distB="0" distL="0" distR="0">
            <wp:extent cx="1728529" cy="732543"/>
            <wp:effectExtent l="190500" t="152400" r="176471" b="124707"/>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l="8883" t="17809" r="59145" b="58037"/>
                    <a:stretch>
                      <a:fillRect/>
                    </a:stretch>
                  </pic:blipFill>
                  <pic:spPr bwMode="auto">
                    <a:xfrm>
                      <a:off x="0" y="0"/>
                      <a:ext cx="1728529" cy="732543"/>
                    </a:xfrm>
                    <a:prstGeom prst="rect">
                      <a:avLst/>
                    </a:prstGeom>
                    <a:ln>
                      <a:noFill/>
                    </a:ln>
                    <a:effectLst>
                      <a:outerShdw blurRad="190500" algn="tl" rotWithShape="0">
                        <a:srgbClr val="000000">
                          <a:alpha val="70000"/>
                        </a:srgbClr>
                      </a:outerShdw>
                    </a:effectLst>
                  </pic:spPr>
                </pic:pic>
              </a:graphicData>
            </a:graphic>
          </wp:inline>
        </w:drawing>
      </w:r>
    </w:p>
    <w:p w:rsidR="00D837D5" w:rsidRPr="002364F6" w:rsidRDefault="00466697" w:rsidP="00466697">
      <w:pPr>
        <w:pStyle w:val="Descripcin"/>
        <w:jc w:val="center"/>
        <w:rPr>
          <w:rFonts w:asciiTheme="majorHAnsi" w:hAnsiTheme="majorHAnsi"/>
          <w:lang w:val="en-US"/>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28</w:t>
      </w:r>
      <w:r w:rsidR="008D7C0E">
        <w:fldChar w:fldCharType="end"/>
      </w:r>
    </w:p>
    <w:p w:rsidR="00EE7D89" w:rsidRPr="002364F6" w:rsidRDefault="004154A6"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If the equivalent dose data from an Analyst file is used, the probability density graph and the corresponding histogram are showed (both the total data loaded from the file in the tab </w:t>
      </w:r>
      <w:r w:rsidRPr="00466697">
        <w:rPr>
          <w:rFonts w:asciiTheme="majorHAnsi" w:hAnsiTheme="majorHAnsi"/>
          <w:b/>
          <w:color w:val="365F91" w:themeColor="accent1" w:themeShade="BF"/>
          <w:sz w:val="18"/>
          <w:szCs w:val="18"/>
          <w:lang w:val="en-US"/>
        </w:rPr>
        <w:t>“Raw Data”</w:t>
      </w:r>
      <w:r w:rsidRPr="002364F6">
        <w:rPr>
          <w:rFonts w:asciiTheme="majorHAnsi" w:hAnsiTheme="majorHAnsi"/>
          <w:sz w:val="18"/>
          <w:szCs w:val="18"/>
          <w:lang w:val="en-US"/>
        </w:rPr>
        <w:t xml:space="preserve"> and the selected by the user in the tab </w:t>
      </w:r>
      <w:r w:rsidRPr="00466697">
        <w:rPr>
          <w:rFonts w:asciiTheme="majorHAnsi" w:hAnsiTheme="majorHAnsi"/>
          <w:b/>
          <w:color w:val="365F91" w:themeColor="accent1" w:themeShade="BF"/>
          <w:sz w:val="18"/>
          <w:szCs w:val="18"/>
          <w:lang w:val="en-US"/>
        </w:rPr>
        <w:t>“Selected data”</w:t>
      </w:r>
      <w:r w:rsidRPr="002364F6">
        <w:rPr>
          <w:rFonts w:asciiTheme="majorHAnsi" w:hAnsiTheme="majorHAnsi"/>
          <w:sz w:val="18"/>
          <w:szCs w:val="18"/>
          <w:lang w:val="en-US"/>
        </w:rPr>
        <w:t>).</w:t>
      </w:r>
    </w:p>
    <w:p w:rsidR="00EE7D89" w:rsidRPr="002364F6" w:rsidRDefault="00EE7D89"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If </w:t>
      </w:r>
      <w:r w:rsidRPr="002364F6">
        <w:rPr>
          <w:rFonts w:asciiTheme="majorHAnsi" w:hAnsiTheme="majorHAnsi"/>
          <w:i/>
          <w:color w:val="7030A0"/>
          <w:sz w:val="18"/>
          <w:szCs w:val="18"/>
          <w:lang w:val="en-US"/>
        </w:rPr>
        <w:t>“User Equivalent dose”</w:t>
      </w:r>
      <w:r w:rsidRPr="002364F6">
        <w:rPr>
          <w:rFonts w:asciiTheme="majorHAnsi" w:hAnsiTheme="majorHAnsi"/>
          <w:sz w:val="18"/>
          <w:szCs w:val="18"/>
          <w:lang w:val="en-US"/>
        </w:rPr>
        <w:t xml:space="preserve"> checkbox is selected, </w:t>
      </w:r>
      <w:r w:rsidR="004B4455">
        <w:rPr>
          <w:rFonts w:asciiTheme="majorHAnsi" w:hAnsiTheme="majorHAnsi"/>
          <w:sz w:val="18"/>
          <w:szCs w:val="18"/>
          <w:lang w:val="en-US"/>
        </w:rPr>
        <w:t xml:space="preserve">the </w:t>
      </w:r>
      <w:r w:rsidRPr="002364F6">
        <w:rPr>
          <w:rFonts w:asciiTheme="majorHAnsi" w:hAnsiTheme="majorHAnsi"/>
          <w:sz w:val="18"/>
          <w:szCs w:val="18"/>
          <w:lang w:val="en-US"/>
        </w:rPr>
        <w:t>probability density a</w:t>
      </w:r>
      <w:r w:rsidR="005D02DF" w:rsidRPr="002364F6">
        <w:rPr>
          <w:rFonts w:asciiTheme="majorHAnsi" w:hAnsiTheme="majorHAnsi"/>
          <w:sz w:val="18"/>
          <w:szCs w:val="18"/>
          <w:lang w:val="en-US"/>
        </w:rPr>
        <w:t xml:space="preserve">nd histogram </w:t>
      </w:r>
      <w:r w:rsidR="004B4455">
        <w:rPr>
          <w:rFonts w:asciiTheme="majorHAnsi" w:hAnsiTheme="majorHAnsi"/>
          <w:sz w:val="18"/>
          <w:szCs w:val="18"/>
          <w:lang w:val="en-US"/>
        </w:rPr>
        <w:t xml:space="preserve">plots </w:t>
      </w:r>
      <w:r w:rsidR="005D02DF" w:rsidRPr="002364F6">
        <w:rPr>
          <w:rFonts w:asciiTheme="majorHAnsi" w:hAnsiTheme="majorHAnsi"/>
          <w:sz w:val="18"/>
          <w:szCs w:val="18"/>
          <w:lang w:val="en-US"/>
        </w:rPr>
        <w:t xml:space="preserve">will not be </w:t>
      </w:r>
      <w:r w:rsidR="004B4455" w:rsidRPr="002364F6">
        <w:rPr>
          <w:rFonts w:asciiTheme="majorHAnsi" w:hAnsiTheme="majorHAnsi"/>
          <w:sz w:val="18"/>
          <w:szCs w:val="18"/>
          <w:lang w:val="en-US"/>
        </w:rPr>
        <w:t>show</w:t>
      </w:r>
      <w:r w:rsidR="004B4455">
        <w:rPr>
          <w:rFonts w:asciiTheme="majorHAnsi" w:hAnsiTheme="majorHAnsi"/>
          <w:sz w:val="18"/>
          <w:szCs w:val="18"/>
          <w:lang w:val="en-US"/>
        </w:rPr>
        <w:t>n</w:t>
      </w:r>
      <w:r w:rsidR="005D02DF" w:rsidRPr="002364F6">
        <w:rPr>
          <w:rFonts w:asciiTheme="majorHAnsi" w:hAnsiTheme="majorHAnsi"/>
          <w:sz w:val="18"/>
          <w:szCs w:val="18"/>
          <w:lang w:val="en-US"/>
        </w:rPr>
        <w:t>. T</w:t>
      </w:r>
      <w:r w:rsidRPr="002364F6">
        <w:rPr>
          <w:rFonts w:asciiTheme="majorHAnsi" w:hAnsiTheme="majorHAnsi"/>
          <w:sz w:val="18"/>
          <w:szCs w:val="18"/>
          <w:lang w:val="en-US"/>
        </w:rPr>
        <w:t xml:space="preserve">he possibility to choose an age model </w:t>
      </w:r>
      <w:r w:rsidR="004B4455">
        <w:rPr>
          <w:rFonts w:asciiTheme="majorHAnsi" w:hAnsiTheme="majorHAnsi"/>
          <w:sz w:val="18"/>
          <w:szCs w:val="18"/>
          <w:lang w:val="en-US"/>
        </w:rPr>
        <w:t xml:space="preserve">will </w:t>
      </w:r>
      <w:r w:rsidR="005D02DF" w:rsidRPr="002364F6">
        <w:rPr>
          <w:rFonts w:asciiTheme="majorHAnsi" w:hAnsiTheme="majorHAnsi"/>
          <w:sz w:val="18"/>
          <w:szCs w:val="18"/>
          <w:lang w:val="en-US"/>
        </w:rPr>
        <w:t xml:space="preserve">also </w:t>
      </w:r>
      <w:r w:rsidR="004B4455">
        <w:rPr>
          <w:rFonts w:asciiTheme="majorHAnsi" w:hAnsiTheme="majorHAnsi"/>
          <w:sz w:val="18"/>
          <w:szCs w:val="18"/>
          <w:lang w:val="en-US"/>
        </w:rPr>
        <w:t xml:space="preserve">be </w:t>
      </w:r>
      <w:r w:rsidRPr="002364F6">
        <w:rPr>
          <w:rFonts w:asciiTheme="majorHAnsi" w:hAnsiTheme="majorHAnsi"/>
          <w:sz w:val="18"/>
          <w:szCs w:val="18"/>
          <w:lang w:val="en-US"/>
        </w:rPr>
        <w:t>disabled.</w:t>
      </w:r>
    </w:p>
    <w:p w:rsidR="00305248" w:rsidRPr="00466697" w:rsidRDefault="00EE7D89" w:rsidP="009A71E7">
      <w:pPr>
        <w:pStyle w:val="Prrafodelista"/>
        <w:numPr>
          <w:ilvl w:val="2"/>
          <w:numId w:val="7"/>
        </w:numPr>
        <w:outlineLvl w:val="2"/>
        <w:rPr>
          <w:b/>
          <w:color w:val="FF0000"/>
          <w:u w:val="single"/>
        </w:rPr>
      </w:pPr>
      <w:bookmarkStart w:id="21" w:name="_Toc39418517"/>
      <w:r w:rsidRPr="00466697">
        <w:rPr>
          <w:b/>
          <w:color w:val="FF0000"/>
          <w:u w:val="single"/>
        </w:rPr>
        <w:t>Selected model for Age Calculation</w:t>
      </w:r>
      <w:bookmarkEnd w:id="21"/>
    </w:p>
    <w:p w:rsidR="00466697" w:rsidRPr="00466697" w:rsidRDefault="00EE7D89" w:rsidP="00466697">
      <w:pPr>
        <w:jc w:val="both"/>
        <w:rPr>
          <w:rFonts w:asciiTheme="majorHAnsi" w:hAnsiTheme="majorHAnsi"/>
          <w:color w:val="FF0000"/>
          <w:sz w:val="18"/>
          <w:szCs w:val="18"/>
          <w:lang w:val="en-US"/>
        </w:rPr>
      </w:pPr>
      <w:r w:rsidRPr="002364F6">
        <w:rPr>
          <w:rFonts w:asciiTheme="majorHAnsi" w:hAnsiTheme="majorHAnsi"/>
          <w:sz w:val="18"/>
          <w:szCs w:val="18"/>
          <w:lang w:val="en-US"/>
        </w:rPr>
        <w:t xml:space="preserve">The user can </w:t>
      </w:r>
      <w:r w:rsidR="009C4585" w:rsidRPr="002364F6">
        <w:rPr>
          <w:rFonts w:asciiTheme="majorHAnsi" w:hAnsiTheme="majorHAnsi"/>
          <w:sz w:val="18"/>
          <w:szCs w:val="18"/>
          <w:lang w:val="en-US"/>
        </w:rPr>
        <w:t>compare and select the different equivalent doses (or final age)</w:t>
      </w:r>
      <w:r w:rsidRPr="002364F6">
        <w:rPr>
          <w:rFonts w:asciiTheme="majorHAnsi" w:hAnsiTheme="majorHAnsi"/>
          <w:sz w:val="18"/>
          <w:szCs w:val="18"/>
          <w:lang w:val="en-US"/>
        </w:rPr>
        <w:t xml:space="preserve"> </w:t>
      </w:r>
      <w:r w:rsidR="009C4585" w:rsidRPr="002364F6">
        <w:rPr>
          <w:rFonts w:asciiTheme="majorHAnsi" w:hAnsiTheme="majorHAnsi"/>
          <w:sz w:val="18"/>
          <w:szCs w:val="18"/>
          <w:lang w:val="en-US"/>
        </w:rPr>
        <w:t xml:space="preserve">calculated from the data loaded from the Analyst file. </w:t>
      </w:r>
      <w:proofErr w:type="spellStart"/>
      <w:r w:rsidR="009C4585" w:rsidRPr="002364F6">
        <w:rPr>
          <w:rFonts w:asciiTheme="majorHAnsi" w:hAnsiTheme="majorHAnsi"/>
          <w:sz w:val="18"/>
          <w:szCs w:val="18"/>
          <w:lang w:val="en-US"/>
        </w:rPr>
        <w:t>e</w:t>
      </w:r>
      <w:r w:rsidR="00DE4760" w:rsidRPr="002364F6">
        <w:rPr>
          <w:rFonts w:asciiTheme="majorHAnsi" w:hAnsiTheme="majorHAnsi"/>
          <w:sz w:val="18"/>
          <w:szCs w:val="18"/>
          <w:lang w:val="en-US"/>
        </w:rPr>
        <w:t>M</w:t>
      </w:r>
      <w:proofErr w:type="spellEnd"/>
      <w:r w:rsidR="00DE4760" w:rsidRPr="002364F6">
        <w:rPr>
          <w:rFonts w:asciiTheme="majorHAnsi" w:hAnsiTheme="majorHAnsi"/>
          <w:sz w:val="18"/>
          <w:szCs w:val="18"/>
          <w:lang w:val="en-US"/>
        </w:rPr>
        <w:t>-Age offers four possibilities:</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Mean</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Mean weight</w:t>
      </w:r>
      <w:r w:rsidR="00466697">
        <w:rPr>
          <w:rFonts w:asciiTheme="majorHAnsi" w:hAnsiTheme="majorHAnsi"/>
          <w:sz w:val="18"/>
          <w:szCs w:val="18"/>
          <w:lang w:val="en-US"/>
        </w:rPr>
        <w:t xml:space="preserve">, </w:t>
      </w:r>
      <w:r w:rsidR="00466697" w:rsidRPr="00466697">
        <w:rPr>
          <w:rFonts w:asciiTheme="majorHAnsi" w:hAnsiTheme="majorHAnsi"/>
          <w:color w:val="00B0F0"/>
          <w:sz w:val="18"/>
          <w:szCs w:val="18"/>
          <w:lang w:val="en-US"/>
        </w:rPr>
        <w:t>Common Age Model</w:t>
      </w:r>
      <w:r w:rsidR="00466697">
        <w:rPr>
          <w:rFonts w:asciiTheme="majorHAnsi" w:hAnsiTheme="majorHAnsi"/>
          <w:sz w:val="18"/>
          <w:szCs w:val="18"/>
          <w:lang w:val="en-US"/>
        </w:rPr>
        <w:t xml:space="preserve"> and </w:t>
      </w:r>
      <w:r w:rsidR="00466697" w:rsidRPr="00466697">
        <w:rPr>
          <w:rFonts w:asciiTheme="majorHAnsi" w:hAnsiTheme="majorHAnsi"/>
          <w:color w:val="00B0F0"/>
          <w:sz w:val="18"/>
          <w:szCs w:val="18"/>
          <w:lang w:val="en-US"/>
        </w:rPr>
        <w:t>Central Age Model</w:t>
      </w:r>
      <w:r w:rsidR="00466697">
        <w:rPr>
          <w:rFonts w:asciiTheme="majorHAnsi" w:hAnsiTheme="majorHAnsi"/>
          <w:sz w:val="18"/>
          <w:szCs w:val="18"/>
          <w:lang w:val="en-US"/>
        </w:rPr>
        <w:t>.</w:t>
      </w:r>
    </w:p>
    <w:p w:rsidR="00D837D5" w:rsidRPr="002364F6" w:rsidRDefault="00DA5F3F" w:rsidP="00C0364C">
      <w:pPr>
        <w:jc w:val="both"/>
        <w:rPr>
          <w:rFonts w:asciiTheme="majorHAnsi" w:hAnsiTheme="majorHAnsi"/>
          <w:sz w:val="18"/>
          <w:szCs w:val="18"/>
          <w:lang w:val="en-US"/>
        </w:rPr>
      </w:pPr>
      <w:r>
        <w:rPr>
          <w:rFonts w:asciiTheme="majorHAnsi" w:hAnsiTheme="majorHAnsi" w:hint="eastAsia"/>
          <w:noProof/>
          <w:sz w:val="18"/>
          <w:szCs w:val="18"/>
          <w:lang w:val="es-ES" w:eastAsia="zh-TW"/>
        </w:rPr>
        <w:drawing>
          <wp:inline distT="0" distB="0" distL="0" distR="0">
            <wp:extent cx="2241190" cy="745291"/>
            <wp:effectExtent l="190500" t="152400" r="178160" b="131009"/>
            <wp:docPr id="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l="10110" t="41035" r="48426" b="34529"/>
                    <a:stretch>
                      <a:fillRect/>
                    </a:stretch>
                  </pic:blipFill>
                  <pic:spPr bwMode="auto">
                    <a:xfrm>
                      <a:off x="0" y="0"/>
                      <a:ext cx="2241190" cy="745291"/>
                    </a:xfrm>
                    <a:prstGeom prst="rect">
                      <a:avLst/>
                    </a:prstGeom>
                    <a:ln>
                      <a:noFill/>
                    </a:ln>
                    <a:effectLst>
                      <a:outerShdw blurRad="190500" algn="tl" rotWithShape="0">
                        <a:srgbClr val="000000">
                          <a:alpha val="70000"/>
                        </a:srgbClr>
                      </a:outerShdw>
                    </a:effectLst>
                  </pic:spPr>
                </pic:pic>
              </a:graphicData>
            </a:graphic>
          </wp:inline>
        </w:drawing>
      </w:r>
      <w:r w:rsidRPr="00DA5F3F">
        <w:rPr>
          <w:rFonts w:asciiTheme="majorHAnsi" w:hAnsiTheme="majorHAnsi"/>
          <w:noProof/>
          <w:sz w:val="18"/>
          <w:szCs w:val="18"/>
          <w:lang w:val="es-ES" w:eastAsia="zh-TW"/>
        </w:rPr>
        <w:drawing>
          <wp:inline distT="0" distB="0" distL="0" distR="0">
            <wp:extent cx="2375279" cy="737671"/>
            <wp:effectExtent l="190500" t="152400" r="177421" b="138629"/>
            <wp:docPr id="3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7593" t="41229" r="48340" b="34620"/>
                    <a:stretch>
                      <a:fillRect/>
                    </a:stretch>
                  </pic:blipFill>
                  <pic:spPr bwMode="auto">
                    <a:xfrm>
                      <a:off x="0" y="0"/>
                      <a:ext cx="2375279" cy="737671"/>
                    </a:xfrm>
                    <a:prstGeom prst="rect">
                      <a:avLst/>
                    </a:prstGeom>
                    <a:ln>
                      <a:noFill/>
                    </a:ln>
                    <a:effectLst>
                      <a:outerShdw blurRad="190500" algn="tl" rotWithShape="0">
                        <a:srgbClr val="000000">
                          <a:alpha val="70000"/>
                        </a:srgbClr>
                      </a:outerShdw>
                    </a:effectLst>
                  </pic:spPr>
                </pic:pic>
              </a:graphicData>
            </a:graphic>
          </wp:inline>
        </w:drawing>
      </w:r>
    </w:p>
    <w:p w:rsidR="00DE4760" w:rsidRPr="002364F6" w:rsidRDefault="004C0115" w:rsidP="00C0364C">
      <w:pPr>
        <w:jc w:val="both"/>
        <w:rPr>
          <w:rFonts w:asciiTheme="majorHAnsi" w:hAnsiTheme="majorHAnsi"/>
          <w:sz w:val="18"/>
          <w:szCs w:val="18"/>
          <w:lang w:val="en-US"/>
        </w:rPr>
      </w:pPr>
      <w:r w:rsidRPr="002364F6">
        <w:rPr>
          <w:rFonts w:asciiTheme="majorHAnsi" w:hAnsiTheme="majorHAnsi"/>
          <w:sz w:val="18"/>
          <w:szCs w:val="18"/>
          <w:lang w:val="en-US"/>
        </w:rPr>
        <w:t>For a detailed explanation of these models, see Analyst Manual v.4.57 (</w:t>
      </w:r>
      <w:r w:rsidR="00E74072">
        <w:rPr>
          <w:rFonts w:asciiTheme="majorHAnsi" w:hAnsiTheme="majorHAnsi"/>
          <w:sz w:val="18"/>
          <w:szCs w:val="18"/>
          <w:lang w:val="en-US"/>
        </w:rPr>
        <w:t>Duller, 2018;</w:t>
      </w:r>
      <w:r w:rsidR="00B167E7">
        <w:rPr>
          <w:rFonts w:asciiTheme="majorHAnsi" w:hAnsiTheme="majorHAnsi"/>
          <w:sz w:val="18"/>
          <w:szCs w:val="18"/>
          <w:lang w:val="en-US"/>
        </w:rPr>
        <w:t xml:space="preserve"> </w:t>
      </w:r>
      <w:r w:rsidRPr="002364F6">
        <w:rPr>
          <w:rFonts w:asciiTheme="majorHAnsi" w:hAnsiTheme="majorHAnsi"/>
          <w:sz w:val="18"/>
          <w:szCs w:val="18"/>
          <w:lang w:val="en-US"/>
        </w:rPr>
        <w:t>p. 51).</w:t>
      </w:r>
    </w:p>
    <w:p w:rsidR="00305248" w:rsidRPr="002364F6" w:rsidRDefault="00305248" w:rsidP="009A71E7">
      <w:pPr>
        <w:pStyle w:val="Prrafodelista"/>
        <w:numPr>
          <w:ilvl w:val="2"/>
          <w:numId w:val="7"/>
        </w:numPr>
        <w:outlineLvl w:val="2"/>
      </w:pPr>
      <w:bookmarkStart w:id="22" w:name="_Toc39418518"/>
      <w:r w:rsidRPr="002364F6">
        <w:t>Graphs</w:t>
      </w:r>
      <w:bookmarkEnd w:id="22"/>
    </w:p>
    <w:p w:rsidR="00866ACB" w:rsidRDefault="00866ACB" w:rsidP="00866ACB">
      <w:pPr>
        <w:jc w:val="both"/>
        <w:rPr>
          <w:rFonts w:asciiTheme="majorHAnsi" w:hAnsiTheme="majorHAnsi"/>
          <w:sz w:val="18"/>
          <w:szCs w:val="18"/>
          <w:lang w:val="en-US"/>
        </w:rPr>
      </w:pPr>
      <w:r>
        <w:rPr>
          <w:rFonts w:asciiTheme="majorHAnsi" w:hAnsiTheme="majorHAnsi"/>
          <w:sz w:val="18"/>
          <w:szCs w:val="18"/>
          <w:lang w:val="en-US"/>
        </w:rPr>
        <w:t>S</w:t>
      </w:r>
      <w:r w:rsidRPr="002364F6">
        <w:rPr>
          <w:rFonts w:asciiTheme="majorHAnsi" w:hAnsiTheme="majorHAnsi"/>
          <w:sz w:val="18"/>
          <w:szCs w:val="18"/>
          <w:lang w:val="en-US"/>
        </w:rPr>
        <w:t>ome relevant graphs of distribution of equivalent doses (Probability density and histogram</w:t>
      </w:r>
      <w:r w:rsidR="00404BA2">
        <w:rPr>
          <w:rFonts w:asciiTheme="majorHAnsi" w:hAnsiTheme="majorHAnsi"/>
          <w:sz w:val="18"/>
          <w:szCs w:val="18"/>
          <w:lang w:val="en-US"/>
        </w:rPr>
        <w:t>, F</w:t>
      </w:r>
      <w:r w:rsidR="00404BA2">
        <w:rPr>
          <w:rFonts w:asciiTheme="majorHAnsi" w:hAnsiTheme="majorHAnsi" w:hint="eastAsia"/>
          <w:sz w:val="18"/>
          <w:szCs w:val="18"/>
          <w:lang w:val="en-US"/>
        </w:rPr>
        <w:t>i</w:t>
      </w:r>
      <w:r w:rsidR="00404BA2">
        <w:rPr>
          <w:rFonts w:asciiTheme="majorHAnsi" w:hAnsiTheme="majorHAnsi"/>
          <w:sz w:val="18"/>
          <w:szCs w:val="18"/>
          <w:lang w:val="en-US"/>
        </w:rPr>
        <w:t>g. 29</w:t>
      </w:r>
      <w:r w:rsidRPr="002364F6">
        <w:rPr>
          <w:rFonts w:asciiTheme="majorHAnsi" w:hAnsiTheme="majorHAnsi"/>
          <w:sz w:val="18"/>
          <w:szCs w:val="18"/>
          <w:lang w:val="en-US"/>
        </w:rPr>
        <w:t>) are show</w:t>
      </w:r>
      <w:r w:rsidR="004B4455">
        <w:rPr>
          <w:rFonts w:asciiTheme="majorHAnsi" w:hAnsiTheme="majorHAnsi"/>
          <w:sz w:val="18"/>
          <w:szCs w:val="18"/>
          <w:lang w:val="en-US"/>
        </w:rPr>
        <w:t>n</w:t>
      </w:r>
      <w:r w:rsidRPr="002364F6">
        <w:rPr>
          <w:rFonts w:asciiTheme="majorHAnsi" w:hAnsiTheme="majorHAnsi"/>
          <w:sz w:val="18"/>
          <w:szCs w:val="18"/>
          <w:lang w:val="en-US"/>
        </w:rPr>
        <w:t xml:space="preserve">. </w:t>
      </w:r>
      <w:proofErr w:type="gramStart"/>
      <w:r w:rsidRPr="002364F6">
        <w:rPr>
          <w:rFonts w:asciiTheme="majorHAnsi" w:hAnsiTheme="majorHAnsi"/>
          <w:sz w:val="18"/>
          <w:szCs w:val="18"/>
          <w:lang w:val="en-US"/>
        </w:rPr>
        <w:t>Also</w:t>
      </w:r>
      <w:proofErr w:type="gramEnd"/>
      <w:r w:rsidRPr="002364F6">
        <w:rPr>
          <w:rFonts w:asciiTheme="majorHAnsi" w:hAnsiTheme="majorHAnsi"/>
          <w:sz w:val="18"/>
          <w:szCs w:val="18"/>
          <w:lang w:val="en-US"/>
        </w:rPr>
        <w:t xml:space="preserve"> a graph with the different dose rate components (</w:t>
      </w:r>
      <w:r>
        <w:rPr>
          <w:rFonts w:ascii="Times New Roman" w:hAnsi="Times New Roman" w:cs="Times New Roman"/>
          <w:sz w:val="18"/>
          <w:szCs w:val="18"/>
          <w:lang w:val="el-GR"/>
        </w:rPr>
        <w:t>α</w:t>
      </w:r>
      <w:r w:rsidRPr="002364F6">
        <w:rPr>
          <w:rFonts w:asciiTheme="majorHAnsi" w:hAnsiTheme="majorHAnsi"/>
          <w:sz w:val="18"/>
          <w:szCs w:val="18"/>
          <w:lang w:val="en-US"/>
        </w:rPr>
        <w:t xml:space="preserve">, </w:t>
      </w:r>
      <w:r>
        <w:rPr>
          <w:rFonts w:ascii="Times New Roman" w:hAnsi="Times New Roman" w:cs="Times New Roman"/>
          <w:sz w:val="18"/>
          <w:szCs w:val="18"/>
          <w:lang w:val="el-GR"/>
        </w:rPr>
        <w:t>β</w:t>
      </w:r>
      <w:r w:rsidRPr="002364F6">
        <w:rPr>
          <w:rFonts w:asciiTheme="majorHAnsi" w:hAnsiTheme="majorHAnsi"/>
          <w:sz w:val="18"/>
          <w:szCs w:val="18"/>
          <w:lang w:val="en-US"/>
        </w:rPr>
        <w:t xml:space="preserve">, </w:t>
      </w:r>
      <w:r>
        <w:rPr>
          <w:rFonts w:ascii="Times New Roman" w:hAnsi="Times New Roman" w:cs="Times New Roman"/>
          <w:sz w:val="18"/>
          <w:szCs w:val="18"/>
          <w:lang w:val="el-GR"/>
        </w:rPr>
        <w:t>γ</w:t>
      </w:r>
      <w:r w:rsidRPr="00866ACB">
        <w:rPr>
          <w:rFonts w:ascii="Times New Roman" w:hAnsi="Times New Roman" w:cs="Times New Roman"/>
          <w:sz w:val="18"/>
          <w:szCs w:val="18"/>
          <w:lang w:val="en-US"/>
        </w:rPr>
        <w:t>, internal</w:t>
      </w:r>
      <w:r>
        <w:rPr>
          <w:rFonts w:asciiTheme="majorHAnsi" w:hAnsiTheme="majorHAnsi"/>
          <w:sz w:val="18"/>
          <w:szCs w:val="18"/>
          <w:lang w:val="en-US"/>
        </w:rPr>
        <w:t xml:space="preserve"> and cosmic doses) is </w:t>
      </w:r>
      <w:r w:rsidRPr="002364F6">
        <w:rPr>
          <w:rFonts w:asciiTheme="majorHAnsi" w:hAnsiTheme="majorHAnsi"/>
          <w:sz w:val="18"/>
          <w:szCs w:val="18"/>
          <w:lang w:val="en-US"/>
        </w:rPr>
        <w:t>presented.</w:t>
      </w:r>
      <w:r>
        <w:rPr>
          <w:rFonts w:asciiTheme="majorHAnsi" w:hAnsiTheme="majorHAnsi"/>
          <w:sz w:val="18"/>
          <w:szCs w:val="18"/>
          <w:lang w:val="en-US"/>
        </w:rPr>
        <w:t xml:space="preserve"> </w:t>
      </w:r>
      <w:r w:rsidR="00404BA2">
        <w:rPr>
          <w:rFonts w:asciiTheme="majorHAnsi" w:hAnsiTheme="majorHAnsi"/>
          <w:sz w:val="18"/>
          <w:szCs w:val="18"/>
          <w:lang w:val="en-US"/>
        </w:rPr>
        <w:t>In addition</w:t>
      </w:r>
      <w:r>
        <w:rPr>
          <w:rFonts w:asciiTheme="majorHAnsi" w:hAnsiTheme="majorHAnsi"/>
          <w:sz w:val="18"/>
          <w:szCs w:val="18"/>
          <w:lang w:val="en-US"/>
        </w:rPr>
        <w:t xml:space="preserve">, into the </w:t>
      </w:r>
      <w:proofErr w:type="gramStart"/>
      <w:r>
        <w:rPr>
          <w:rFonts w:asciiTheme="majorHAnsi" w:hAnsiTheme="majorHAnsi"/>
          <w:sz w:val="18"/>
          <w:szCs w:val="18"/>
          <w:lang w:val="en-US"/>
        </w:rPr>
        <w:t>tab</w:t>
      </w:r>
      <w:r>
        <w:rPr>
          <w:rFonts w:asciiTheme="majorHAnsi" w:hAnsiTheme="majorHAnsi" w:hint="eastAsia"/>
          <w:sz w:val="18"/>
          <w:szCs w:val="18"/>
          <w:lang w:val="en-US"/>
        </w:rPr>
        <w:t>“</w:t>
      </w:r>
      <w:proofErr w:type="gramEnd"/>
      <w:r w:rsidRPr="00866ACB">
        <w:rPr>
          <w:rFonts w:asciiTheme="majorHAnsi" w:hAnsiTheme="majorHAnsi"/>
          <w:b/>
          <w:color w:val="365F91" w:themeColor="accent1" w:themeShade="BF"/>
          <w:sz w:val="18"/>
          <w:szCs w:val="18"/>
          <w:lang w:val="en-US"/>
        </w:rPr>
        <w:t>Raw Data</w:t>
      </w:r>
      <w:r>
        <w:rPr>
          <w:rFonts w:asciiTheme="majorHAnsi" w:hAnsiTheme="majorHAnsi" w:hint="eastAsia"/>
          <w:sz w:val="18"/>
          <w:szCs w:val="18"/>
          <w:lang w:val="en-US"/>
        </w:rPr>
        <w:t>”</w:t>
      </w:r>
      <w:r>
        <w:rPr>
          <w:rFonts w:asciiTheme="majorHAnsi" w:hAnsiTheme="majorHAnsi"/>
          <w:sz w:val="18"/>
          <w:szCs w:val="18"/>
          <w:lang w:val="en-US"/>
        </w:rPr>
        <w:t xml:space="preserve">the user can compare the graphs resulting from the total data loaded and the data selected by </w:t>
      </w:r>
      <w:r w:rsidR="00404BA2">
        <w:rPr>
          <w:rFonts w:asciiTheme="majorHAnsi" w:hAnsiTheme="majorHAnsi"/>
          <w:sz w:val="18"/>
          <w:szCs w:val="18"/>
          <w:lang w:val="en-US"/>
        </w:rPr>
        <w:t xml:space="preserve">the </w:t>
      </w:r>
      <w:r>
        <w:rPr>
          <w:rFonts w:asciiTheme="majorHAnsi" w:hAnsiTheme="majorHAnsi"/>
          <w:sz w:val="18"/>
          <w:szCs w:val="18"/>
          <w:lang w:val="en-US"/>
        </w:rPr>
        <w:t xml:space="preserve">user. </w:t>
      </w:r>
    </w:p>
    <w:p w:rsidR="00466697" w:rsidRDefault="00971830" w:rsidP="00466697">
      <w:pPr>
        <w:keepNext/>
        <w:jc w:val="center"/>
      </w:pPr>
      <w:r>
        <w:rPr>
          <w:noProof/>
          <w:lang w:val="es-ES" w:eastAsia="zh-TW"/>
        </w:rPr>
        <w:drawing>
          <wp:anchor distT="0" distB="0" distL="114300" distR="114300" simplePos="0" relativeHeight="251669504" behindDoc="0" locked="0" layoutInCell="1" allowOverlap="1">
            <wp:simplePos x="0" y="0"/>
            <wp:positionH relativeFrom="column">
              <wp:posOffset>3094990</wp:posOffset>
            </wp:positionH>
            <wp:positionV relativeFrom="paragraph">
              <wp:posOffset>812165</wp:posOffset>
            </wp:positionV>
            <wp:extent cx="1491615" cy="862330"/>
            <wp:effectExtent l="190500" t="152400" r="165735" b="128270"/>
            <wp:wrapThrough wrapText="bothSides">
              <wp:wrapPolygon edited="0">
                <wp:start x="0" y="-3817"/>
                <wp:lineTo x="-1655" y="-2386"/>
                <wp:lineTo x="-2759" y="477"/>
                <wp:lineTo x="-2759" y="20996"/>
                <wp:lineTo x="-828" y="24813"/>
                <wp:lineTo x="0" y="24813"/>
                <wp:lineTo x="21241" y="24813"/>
                <wp:lineTo x="22069" y="24813"/>
                <wp:lineTo x="24000" y="20518"/>
                <wp:lineTo x="24000" y="1432"/>
                <wp:lineTo x="22621" y="-2863"/>
                <wp:lineTo x="21241" y="-3817"/>
                <wp:lineTo x="0" y="-3817"/>
              </wp:wrapPolygon>
            </wp:wrapThrough>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24188" t="65207" r="48206" b="6397"/>
                    <a:stretch>
                      <a:fillRect/>
                    </a:stretch>
                  </pic:blipFill>
                  <pic:spPr bwMode="auto">
                    <a:xfrm>
                      <a:off x="0" y="0"/>
                      <a:ext cx="1491615" cy="862330"/>
                    </a:xfrm>
                    <a:prstGeom prst="rect">
                      <a:avLst/>
                    </a:prstGeom>
                    <a:ln>
                      <a:noFill/>
                    </a:ln>
                    <a:effectLst>
                      <a:outerShdw blurRad="190500" algn="tl" rotWithShape="0">
                        <a:srgbClr val="000000">
                          <a:alpha val="70000"/>
                        </a:srgbClr>
                      </a:outerShdw>
                    </a:effectLst>
                  </pic:spPr>
                </pic:pic>
              </a:graphicData>
            </a:graphic>
          </wp:anchor>
        </w:drawing>
      </w:r>
      <w:r w:rsidRPr="00971830">
        <w:rPr>
          <w:noProof/>
          <w:lang w:val="es-ES" w:eastAsia="zh-TW"/>
        </w:rPr>
        <w:drawing>
          <wp:inline distT="0" distB="0" distL="0" distR="0">
            <wp:extent cx="2044500" cy="2252942"/>
            <wp:effectExtent l="190500" t="152400" r="165300" b="128308"/>
            <wp:docPr id="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l="51500" t="21062" r="10641" b="4869"/>
                    <a:stretch>
                      <a:fillRect/>
                    </a:stretch>
                  </pic:blipFill>
                  <pic:spPr bwMode="auto">
                    <a:xfrm>
                      <a:off x="0" y="0"/>
                      <a:ext cx="2044500" cy="2252942"/>
                    </a:xfrm>
                    <a:prstGeom prst="rect">
                      <a:avLst/>
                    </a:prstGeom>
                    <a:ln>
                      <a:noFill/>
                    </a:ln>
                    <a:effectLst>
                      <a:outerShdw blurRad="190500" algn="tl" rotWithShape="0">
                        <a:srgbClr val="000000">
                          <a:alpha val="70000"/>
                        </a:srgbClr>
                      </a:outerShdw>
                    </a:effectLst>
                  </pic:spPr>
                </pic:pic>
              </a:graphicData>
            </a:graphic>
          </wp:inline>
        </w:drawing>
      </w:r>
    </w:p>
    <w:p w:rsidR="00466697" w:rsidRDefault="00466697" w:rsidP="00466697">
      <w:pPr>
        <w:pStyle w:val="Descripcin"/>
        <w:jc w:val="center"/>
      </w:pPr>
      <w:r>
        <w:t xml:space="preserve">Figure </w:t>
      </w:r>
      <w:r w:rsidR="008D7C0E">
        <w:fldChar w:fldCharType="begin"/>
      </w:r>
      <w:r w:rsidR="00237902">
        <w:instrText xml:space="preserve"> SEQ Figure \* ARABIC </w:instrText>
      </w:r>
      <w:r w:rsidR="008D7C0E">
        <w:fldChar w:fldCharType="separate"/>
      </w:r>
      <w:r w:rsidR="005A500C">
        <w:rPr>
          <w:noProof/>
        </w:rPr>
        <w:t>29</w:t>
      </w:r>
      <w:r w:rsidR="008D7C0E">
        <w:rPr>
          <w:noProof/>
        </w:rPr>
        <w:fldChar w:fldCharType="end"/>
      </w:r>
    </w:p>
    <w:p w:rsidR="00D837D5" w:rsidRPr="002364F6" w:rsidRDefault="00D837D5" w:rsidP="00466697">
      <w:pPr>
        <w:jc w:val="center"/>
        <w:rPr>
          <w:rFonts w:asciiTheme="majorHAnsi" w:hAnsiTheme="majorHAnsi"/>
          <w:sz w:val="18"/>
          <w:szCs w:val="18"/>
          <w:lang w:val="en-US"/>
        </w:rPr>
      </w:pPr>
    </w:p>
    <w:p w:rsidR="00305248" w:rsidRPr="002364F6" w:rsidRDefault="00246AF2" w:rsidP="009A71E7">
      <w:pPr>
        <w:pStyle w:val="Prrafodelista"/>
        <w:numPr>
          <w:ilvl w:val="1"/>
          <w:numId w:val="7"/>
        </w:numPr>
        <w:outlineLvl w:val="1"/>
      </w:pPr>
      <w:bookmarkStart w:id="23" w:name="_Toc39418519"/>
      <w:r w:rsidRPr="00466697">
        <w:rPr>
          <w:b/>
          <w:color w:val="365F91" w:themeColor="accent1" w:themeShade="BF"/>
        </w:rPr>
        <w:t>“</w:t>
      </w:r>
      <w:r w:rsidR="00FC7BFC" w:rsidRPr="00466697">
        <w:rPr>
          <w:b/>
          <w:color w:val="365F91" w:themeColor="accent1" w:themeShade="BF"/>
        </w:rPr>
        <w:t>Summary</w:t>
      </w:r>
      <w:r w:rsidRPr="00466697">
        <w:rPr>
          <w:b/>
          <w:color w:val="365F91" w:themeColor="accent1" w:themeShade="BF"/>
        </w:rPr>
        <w:t>”</w:t>
      </w:r>
      <w:r w:rsidR="00FC7BFC" w:rsidRPr="002364F6">
        <w:t xml:space="preserve"> tab</w:t>
      </w:r>
      <w:bookmarkEnd w:id="23"/>
    </w:p>
    <w:p w:rsidR="00FC7BFC" w:rsidRPr="002364F6" w:rsidRDefault="00FC7BFC" w:rsidP="00C0364C">
      <w:pPr>
        <w:jc w:val="both"/>
        <w:rPr>
          <w:rFonts w:asciiTheme="majorHAnsi" w:hAnsiTheme="majorHAnsi"/>
          <w:sz w:val="18"/>
          <w:szCs w:val="18"/>
          <w:lang w:val="en-US"/>
        </w:rPr>
      </w:pPr>
      <w:r w:rsidRPr="002364F6">
        <w:rPr>
          <w:rFonts w:asciiTheme="majorHAnsi" w:hAnsiTheme="majorHAnsi"/>
          <w:sz w:val="18"/>
          <w:szCs w:val="18"/>
          <w:lang w:val="en-US"/>
        </w:rPr>
        <w:t xml:space="preserve">In this tab it is summarized the parameters used </w:t>
      </w:r>
      <w:r w:rsidR="0043153A">
        <w:rPr>
          <w:rFonts w:asciiTheme="majorHAnsi" w:hAnsiTheme="majorHAnsi"/>
          <w:sz w:val="18"/>
          <w:szCs w:val="18"/>
          <w:lang w:val="en-US"/>
        </w:rPr>
        <w:t>in</w:t>
      </w:r>
      <w:r w:rsidRPr="002364F6">
        <w:rPr>
          <w:rFonts w:asciiTheme="majorHAnsi" w:hAnsiTheme="majorHAnsi"/>
          <w:sz w:val="18"/>
          <w:szCs w:val="18"/>
          <w:lang w:val="en-US"/>
        </w:rPr>
        <w:t xml:space="preserve"> the </w:t>
      </w:r>
      <w:r w:rsidR="004B4455">
        <w:rPr>
          <w:rFonts w:asciiTheme="majorHAnsi" w:hAnsiTheme="majorHAnsi"/>
          <w:sz w:val="18"/>
          <w:szCs w:val="18"/>
          <w:lang w:val="en-US"/>
        </w:rPr>
        <w:t xml:space="preserve">luminescence </w:t>
      </w:r>
      <w:r w:rsidR="0043153A">
        <w:rPr>
          <w:rFonts w:asciiTheme="majorHAnsi" w:hAnsiTheme="majorHAnsi"/>
          <w:sz w:val="18"/>
          <w:szCs w:val="18"/>
          <w:lang w:val="en-US"/>
        </w:rPr>
        <w:t xml:space="preserve">age </w:t>
      </w:r>
      <w:r w:rsidRPr="002364F6">
        <w:rPr>
          <w:rFonts w:asciiTheme="majorHAnsi" w:hAnsiTheme="majorHAnsi"/>
          <w:sz w:val="18"/>
          <w:szCs w:val="18"/>
          <w:lang w:val="en-US"/>
        </w:rPr>
        <w:t>calculations</w:t>
      </w:r>
      <w:r w:rsidR="00404BA2">
        <w:rPr>
          <w:rFonts w:asciiTheme="majorHAnsi" w:hAnsiTheme="majorHAnsi"/>
          <w:sz w:val="18"/>
          <w:szCs w:val="18"/>
          <w:lang w:val="en-US"/>
        </w:rPr>
        <w:t xml:space="preserve"> (Fig. 30)</w:t>
      </w:r>
      <w:r w:rsidRPr="002364F6">
        <w:rPr>
          <w:rFonts w:asciiTheme="majorHAnsi" w:hAnsiTheme="majorHAnsi"/>
          <w:sz w:val="18"/>
          <w:szCs w:val="18"/>
          <w:lang w:val="en-US"/>
        </w:rPr>
        <w:t>.</w:t>
      </w:r>
    </w:p>
    <w:p w:rsidR="0054305C" w:rsidRPr="00404BA2" w:rsidRDefault="004A1040" w:rsidP="0054305C">
      <w:pPr>
        <w:keepNext/>
        <w:jc w:val="center"/>
        <w:rPr>
          <w:lang w:val="en-US"/>
        </w:rPr>
      </w:pPr>
      <w:r w:rsidRPr="004A1040">
        <w:rPr>
          <w:rFonts w:asciiTheme="majorHAnsi" w:hAnsiTheme="majorHAnsi"/>
          <w:noProof/>
          <w:sz w:val="18"/>
          <w:szCs w:val="18"/>
          <w:lang w:val="es-ES" w:eastAsia="zh-TW"/>
        </w:rPr>
        <w:drawing>
          <wp:inline distT="0" distB="0" distL="0" distR="0" wp14:anchorId="15304CF3" wp14:editId="1C0065F9">
            <wp:extent cx="4500000" cy="2079958"/>
            <wp:effectExtent l="190500" t="190500" r="186690" b="1873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547" b="8298"/>
                    <a:stretch/>
                  </pic:blipFill>
                  <pic:spPr bwMode="auto">
                    <a:xfrm>
                      <a:off x="0" y="0"/>
                      <a:ext cx="4500000" cy="20799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80449" w:rsidRPr="002364F6" w:rsidRDefault="0054305C" w:rsidP="0054305C">
      <w:pPr>
        <w:pStyle w:val="Descripcin"/>
        <w:jc w:val="center"/>
        <w:rPr>
          <w:rFonts w:asciiTheme="majorHAnsi" w:hAnsiTheme="majorHAnsi"/>
          <w:lang w:val="en-US"/>
        </w:rPr>
      </w:pPr>
      <w:r w:rsidRPr="00FD7FDA">
        <w:rPr>
          <w:lang w:val="en-US"/>
        </w:rPr>
        <w:t xml:space="preserve">Figure </w:t>
      </w:r>
      <w:r w:rsidR="008D7C0E">
        <w:fldChar w:fldCharType="begin"/>
      </w:r>
      <w:r w:rsidR="006319D7" w:rsidRPr="00FD7FDA">
        <w:rPr>
          <w:lang w:val="en-US"/>
        </w:rPr>
        <w:instrText xml:space="preserve"> SEQ Figure \* ARABIC </w:instrText>
      </w:r>
      <w:r w:rsidR="008D7C0E">
        <w:fldChar w:fldCharType="separate"/>
      </w:r>
      <w:r w:rsidR="005A500C">
        <w:rPr>
          <w:noProof/>
          <w:lang w:val="en-US"/>
        </w:rPr>
        <w:t>30</w:t>
      </w:r>
      <w:r w:rsidR="008D7C0E">
        <w:fldChar w:fldCharType="end"/>
      </w:r>
    </w:p>
    <w:p w:rsidR="0054305C" w:rsidRDefault="00AE2959" w:rsidP="00C0364C">
      <w:pPr>
        <w:jc w:val="both"/>
        <w:rPr>
          <w:rFonts w:asciiTheme="majorHAnsi" w:hAnsiTheme="majorHAnsi"/>
          <w:sz w:val="18"/>
          <w:szCs w:val="18"/>
          <w:lang w:val="en-US"/>
        </w:rPr>
      </w:pPr>
      <w:r>
        <w:rPr>
          <w:rFonts w:asciiTheme="majorHAnsi" w:hAnsiTheme="majorHAnsi"/>
          <w:noProof/>
          <w:sz w:val="18"/>
          <w:szCs w:val="18"/>
          <w:lang w:val="es-ES" w:eastAsia="zh-TW"/>
        </w:rPr>
        <w:drawing>
          <wp:anchor distT="0" distB="0" distL="114300" distR="114300" simplePos="0" relativeHeight="251667456" behindDoc="0" locked="0" layoutInCell="1" allowOverlap="1">
            <wp:simplePos x="0" y="0"/>
            <wp:positionH relativeFrom="column">
              <wp:posOffset>1046480</wp:posOffset>
            </wp:positionH>
            <wp:positionV relativeFrom="paragraph">
              <wp:posOffset>143510</wp:posOffset>
            </wp:positionV>
            <wp:extent cx="711200" cy="361950"/>
            <wp:effectExtent l="19050" t="0" r="0" b="0"/>
            <wp:wrapThrough wrapText="bothSides">
              <wp:wrapPolygon edited="0">
                <wp:start x="-579" y="0"/>
                <wp:lineTo x="-579" y="20463"/>
                <wp:lineTo x="21407" y="20463"/>
                <wp:lineTo x="21407" y="0"/>
                <wp:lineTo x="-579" y="0"/>
              </wp:wrapPolygon>
            </wp:wrapThrough>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33716" t="76125" r="55196" b="13886"/>
                    <a:stretch>
                      <a:fillRect/>
                    </a:stretch>
                  </pic:blipFill>
                  <pic:spPr bwMode="auto">
                    <a:xfrm>
                      <a:off x="0" y="0"/>
                      <a:ext cx="711200" cy="361950"/>
                    </a:xfrm>
                    <a:prstGeom prst="rect">
                      <a:avLst/>
                    </a:prstGeom>
                    <a:noFill/>
                    <a:ln w="9525">
                      <a:noFill/>
                      <a:miter lim="800000"/>
                      <a:headEnd/>
                      <a:tailEnd/>
                    </a:ln>
                  </pic:spPr>
                </pic:pic>
              </a:graphicData>
            </a:graphic>
          </wp:anchor>
        </w:drawing>
      </w:r>
    </w:p>
    <w:p w:rsidR="0054305C" w:rsidRPr="00AE2959" w:rsidRDefault="0054305C" w:rsidP="00C0364C">
      <w:pPr>
        <w:jc w:val="both"/>
        <w:rPr>
          <w:rFonts w:ascii="Arial" w:hAnsi="Arial" w:cs="Arial"/>
          <w:sz w:val="18"/>
          <w:szCs w:val="18"/>
          <w:lang w:val="en-US"/>
        </w:rPr>
      </w:pPr>
      <w:r w:rsidRPr="00AE2959">
        <w:rPr>
          <w:rFonts w:ascii="Arial" w:hAnsi="Arial" w:cs="Arial"/>
          <w:sz w:val="18"/>
          <w:szCs w:val="18"/>
          <w:highlight w:val="lightGray"/>
          <w:lang w:val="en-US"/>
        </w:rPr>
        <w:t>Update summary</w:t>
      </w:r>
    </w:p>
    <w:p w:rsidR="00880449" w:rsidRDefault="00880449" w:rsidP="00C0364C">
      <w:pPr>
        <w:jc w:val="both"/>
        <w:rPr>
          <w:rFonts w:asciiTheme="majorHAnsi" w:hAnsiTheme="majorHAnsi"/>
          <w:sz w:val="18"/>
          <w:szCs w:val="18"/>
          <w:lang w:val="en-US"/>
        </w:rPr>
      </w:pPr>
      <w:r w:rsidRPr="002364F6">
        <w:rPr>
          <w:rFonts w:asciiTheme="majorHAnsi" w:hAnsiTheme="majorHAnsi"/>
          <w:sz w:val="18"/>
          <w:szCs w:val="18"/>
          <w:lang w:val="en-US"/>
        </w:rPr>
        <w:t>Update the data showed in the summary.</w:t>
      </w:r>
    </w:p>
    <w:p w:rsidR="00AE2959" w:rsidRPr="002364F6" w:rsidRDefault="00AE2959" w:rsidP="00C0364C">
      <w:pPr>
        <w:jc w:val="both"/>
        <w:rPr>
          <w:rFonts w:asciiTheme="majorHAnsi" w:hAnsiTheme="majorHAnsi"/>
          <w:sz w:val="18"/>
          <w:szCs w:val="18"/>
          <w:lang w:val="en-US"/>
        </w:rPr>
      </w:pPr>
    </w:p>
    <w:p w:rsidR="0054305C" w:rsidRPr="00AE2959" w:rsidRDefault="00AE2959" w:rsidP="00C0364C">
      <w:pPr>
        <w:jc w:val="both"/>
        <w:rPr>
          <w:rFonts w:ascii="Arial" w:hAnsi="Arial" w:cs="Arial"/>
          <w:sz w:val="18"/>
          <w:szCs w:val="18"/>
          <w:lang w:val="en-US"/>
        </w:rPr>
      </w:pPr>
      <w:r>
        <w:rPr>
          <w:rFonts w:ascii="Arial" w:hAnsi="Arial" w:cs="Arial"/>
          <w:noProof/>
          <w:sz w:val="18"/>
          <w:szCs w:val="18"/>
          <w:lang w:val="es-ES" w:eastAsia="zh-TW"/>
        </w:rPr>
        <w:drawing>
          <wp:anchor distT="0" distB="0" distL="114300" distR="114300" simplePos="0" relativeHeight="251668480" behindDoc="0" locked="0" layoutInCell="1" allowOverlap="1">
            <wp:simplePos x="0" y="0"/>
            <wp:positionH relativeFrom="column">
              <wp:posOffset>731520</wp:posOffset>
            </wp:positionH>
            <wp:positionV relativeFrom="paragraph">
              <wp:posOffset>-133985</wp:posOffset>
            </wp:positionV>
            <wp:extent cx="636905" cy="361950"/>
            <wp:effectExtent l="19050" t="0" r="0" b="0"/>
            <wp:wrapThrough wrapText="bothSides">
              <wp:wrapPolygon edited="0">
                <wp:start x="-646" y="0"/>
                <wp:lineTo x="-646" y="20463"/>
                <wp:lineTo x="21320" y="20463"/>
                <wp:lineTo x="21320" y="0"/>
                <wp:lineTo x="-646" y="0"/>
              </wp:wrapPolygon>
            </wp:wrapThrough>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l="49819" t="76125" r="40082" b="13886"/>
                    <a:stretch>
                      <a:fillRect/>
                    </a:stretch>
                  </pic:blipFill>
                  <pic:spPr bwMode="auto">
                    <a:xfrm>
                      <a:off x="0" y="0"/>
                      <a:ext cx="636905" cy="361950"/>
                    </a:xfrm>
                    <a:prstGeom prst="rect">
                      <a:avLst/>
                    </a:prstGeom>
                    <a:noFill/>
                    <a:ln w="9525">
                      <a:noFill/>
                      <a:miter lim="800000"/>
                      <a:headEnd/>
                      <a:tailEnd/>
                    </a:ln>
                  </pic:spPr>
                </pic:pic>
              </a:graphicData>
            </a:graphic>
          </wp:anchor>
        </w:drawing>
      </w:r>
      <w:r w:rsidR="0054305C" w:rsidRPr="00AE2959">
        <w:rPr>
          <w:rFonts w:ascii="Arial" w:hAnsi="Arial" w:cs="Arial"/>
          <w:sz w:val="18"/>
          <w:szCs w:val="18"/>
          <w:highlight w:val="lightGray"/>
          <w:lang w:val="en-US"/>
        </w:rPr>
        <w:t>Export PDF</w:t>
      </w:r>
    </w:p>
    <w:p w:rsidR="00C9677A" w:rsidRDefault="00880449" w:rsidP="00C0364C">
      <w:pPr>
        <w:jc w:val="both"/>
        <w:rPr>
          <w:rFonts w:asciiTheme="majorHAnsi" w:hAnsiTheme="majorHAnsi"/>
          <w:sz w:val="18"/>
          <w:szCs w:val="18"/>
        </w:rPr>
      </w:pPr>
      <w:r w:rsidRPr="002364F6">
        <w:rPr>
          <w:rFonts w:asciiTheme="majorHAnsi" w:hAnsiTheme="majorHAnsi"/>
          <w:sz w:val="18"/>
          <w:szCs w:val="18"/>
          <w:lang w:val="en-US"/>
        </w:rPr>
        <w:t xml:space="preserve">This button enables to export the </w:t>
      </w:r>
      <w:r w:rsidR="005A500C">
        <w:rPr>
          <w:rFonts w:asciiTheme="majorHAnsi" w:hAnsiTheme="majorHAnsi"/>
          <w:sz w:val="18"/>
          <w:szCs w:val="18"/>
          <w:lang w:val="en-US"/>
        </w:rPr>
        <w:t xml:space="preserve">data from the </w:t>
      </w:r>
      <w:r w:rsidRPr="002364F6">
        <w:rPr>
          <w:rFonts w:asciiTheme="majorHAnsi" w:hAnsiTheme="majorHAnsi"/>
          <w:sz w:val="18"/>
          <w:szCs w:val="18"/>
          <w:lang w:val="en-US"/>
        </w:rPr>
        <w:t>summary showed in PDF format</w:t>
      </w:r>
      <w:r w:rsidR="005A500C">
        <w:rPr>
          <w:rFonts w:asciiTheme="majorHAnsi" w:hAnsiTheme="majorHAnsi"/>
          <w:sz w:val="18"/>
          <w:szCs w:val="18"/>
          <w:lang w:val="en-US"/>
        </w:rPr>
        <w:t xml:space="preserve"> as shown in Fig. 31</w:t>
      </w:r>
      <w:r w:rsidRPr="002364F6">
        <w:rPr>
          <w:rFonts w:asciiTheme="majorHAnsi" w:hAnsiTheme="majorHAnsi"/>
          <w:sz w:val="18"/>
          <w:szCs w:val="18"/>
          <w:lang w:val="en-US"/>
        </w:rPr>
        <w:t xml:space="preserve">, as well as the statistical graphs displayed in the </w:t>
      </w:r>
      <w:r w:rsidRPr="002364F6">
        <w:rPr>
          <w:rFonts w:asciiTheme="majorHAnsi" w:hAnsiTheme="majorHAnsi"/>
          <w:b/>
          <w:color w:val="365F91" w:themeColor="accent1" w:themeShade="BF"/>
          <w:sz w:val="18"/>
          <w:szCs w:val="18"/>
          <w:lang w:val="en-US"/>
        </w:rPr>
        <w:t>“Results &amp; Graphs”</w:t>
      </w:r>
      <w:r w:rsidRPr="002364F6">
        <w:rPr>
          <w:rFonts w:asciiTheme="majorHAnsi" w:hAnsiTheme="majorHAnsi"/>
          <w:sz w:val="18"/>
          <w:szCs w:val="18"/>
          <w:lang w:val="en-US"/>
        </w:rPr>
        <w:t xml:space="preserve"> tab. The summary includes </w:t>
      </w:r>
      <w:r w:rsidR="00180F0A" w:rsidRPr="002364F6">
        <w:rPr>
          <w:rFonts w:asciiTheme="majorHAnsi" w:hAnsiTheme="majorHAnsi"/>
          <w:sz w:val="18"/>
          <w:szCs w:val="18"/>
          <w:lang w:val="en-US"/>
        </w:rPr>
        <w:t xml:space="preserve">general information of the sample (e.g. name, project, protocol used), </w:t>
      </w:r>
      <w:r w:rsidR="00180F0A" w:rsidRPr="002364F6">
        <w:rPr>
          <w:rFonts w:asciiTheme="majorHAnsi" w:hAnsiTheme="majorHAnsi"/>
          <w:sz w:val="18"/>
          <w:szCs w:val="18"/>
        </w:rPr>
        <w:t>the equivalent dose used for calculation (with a list of the individual equivalent doses from the data selected)</w:t>
      </w:r>
      <w:r w:rsidR="00404BA2">
        <w:rPr>
          <w:rFonts w:asciiTheme="majorHAnsi" w:hAnsiTheme="majorHAnsi"/>
          <w:sz w:val="18"/>
          <w:szCs w:val="18"/>
        </w:rPr>
        <w:t>,</w:t>
      </w:r>
      <w:r w:rsidR="00180F0A" w:rsidRPr="002364F6">
        <w:rPr>
          <w:rFonts w:asciiTheme="majorHAnsi" w:hAnsiTheme="majorHAnsi"/>
          <w:sz w:val="18"/>
          <w:szCs w:val="18"/>
        </w:rPr>
        <w:t xml:space="preserve"> the used </w:t>
      </w:r>
      <w:r w:rsidR="00404BA2" w:rsidRPr="002364F6">
        <w:rPr>
          <w:rFonts w:asciiTheme="majorHAnsi" w:hAnsiTheme="majorHAnsi"/>
          <w:sz w:val="18"/>
          <w:szCs w:val="18"/>
        </w:rPr>
        <w:t xml:space="preserve">variables </w:t>
      </w:r>
      <w:r w:rsidR="00180F0A" w:rsidRPr="002364F6">
        <w:rPr>
          <w:rFonts w:asciiTheme="majorHAnsi" w:hAnsiTheme="majorHAnsi"/>
          <w:sz w:val="18"/>
          <w:szCs w:val="18"/>
        </w:rPr>
        <w:t>(e.g. water content, grain size, altitude, coordinates, etc.), calculated values (e.g. dose rates of the different sources, final age, graphs) and the references used in whole the process.</w:t>
      </w:r>
    </w:p>
    <w:p w:rsidR="005A500C" w:rsidRDefault="005A500C" w:rsidP="005A500C">
      <w:pPr>
        <w:keepNext/>
        <w:jc w:val="center"/>
      </w:pPr>
    </w:p>
    <w:p w:rsidR="005A500C" w:rsidRDefault="001F1D8F" w:rsidP="004A1040">
      <w:pPr>
        <w:pStyle w:val="Descripcin"/>
        <w:jc w:val="center"/>
        <w:rPr>
          <w:rFonts w:asciiTheme="majorHAnsi" w:hAnsiTheme="majorHAnsi"/>
        </w:rPr>
      </w:pPr>
      <w:bookmarkStart w:id="24" w:name="_GoBack"/>
      <w:r w:rsidRPr="001F1D8F">
        <w:drawing>
          <wp:anchor distT="0" distB="0" distL="114300" distR="114300" simplePos="0" relativeHeight="251670528" behindDoc="1" locked="0" layoutInCell="1" allowOverlap="1" wp14:anchorId="3DD120CA">
            <wp:simplePos x="0" y="0"/>
            <wp:positionH relativeFrom="column">
              <wp:posOffset>443865</wp:posOffset>
            </wp:positionH>
            <wp:positionV relativeFrom="paragraph">
              <wp:posOffset>191135</wp:posOffset>
            </wp:positionV>
            <wp:extent cx="4500000" cy="3174283"/>
            <wp:effectExtent l="190500" t="190500" r="186690" b="19812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317428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24"/>
      <w:r w:rsidR="005A500C">
        <w:t xml:space="preserve">Figure </w:t>
      </w:r>
      <w:fldSimple w:instr=" SEQ Figure \* ARABIC ">
        <w:r w:rsidR="005A500C">
          <w:rPr>
            <w:noProof/>
          </w:rPr>
          <w:t>31</w:t>
        </w:r>
      </w:fldSimple>
    </w:p>
    <w:p w:rsidR="005A500C" w:rsidRPr="002364F6" w:rsidRDefault="005A500C" w:rsidP="00C0364C">
      <w:pPr>
        <w:jc w:val="both"/>
        <w:rPr>
          <w:rFonts w:asciiTheme="majorHAnsi" w:hAnsiTheme="majorHAnsi"/>
          <w:sz w:val="18"/>
          <w:szCs w:val="18"/>
        </w:rPr>
      </w:pPr>
    </w:p>
    <w:p w:rsidR="00180F0A" w:rsidRPr="002364F6" w:rsidRDefault="00180F0A" w:rsidP="00C0364C">
      <w:pPr>
        <w:jc w:val="both"/>
        <w:rPr>
          <w:rFonts w:asciiTheme="majorHAnsi" w:hAnsiTheme="majorHAnsi"/>
          <w:sz w:val="18"/>
          <w:szCs w:val="18"/>
        </w:rPr>
      </w:pPr>
      <w:r w:rsidRPr="002364F6">
        <w:rPr>
          <w:rFonts w:asciiTheme="majorHAnsi" w:hAnsiTheme="majorHAnsi"/>
          <w:sz w:val="18"/>
          <w:szCs w:val="18"/>
        </w:rPr>
        <w:t xml:space="preserve">The file generated will be saved as </w:t>
      </w:r>
      <w:r w:rsidRPr="002364F6">
        <w:rPr>
          <w:rFonts w:asciiTheme="majorHAnsi" w:hAnsiTheme="majorHAnsi"/>
          <w:i/>
          <w:color w:val="00B050"/>
          <w:sz w:val="18"/>
          <w:szCs w:val="18"/>
        </w:rPr>
        <w:t>“Sample name”</w:t>
      </w:r>
      <w:r w:rsidRPr="002364F6">
        <w:rPr>
          <w:rFonts w:asciiTheme="majorHAnsi" w:hAnsiTheme="majorHAnsi"/>
          <w:sz w:val="18"/>
          <w:szCs w:val="18"/>
        </w:rPr>
        <w:t xml:space="preserve"> Summary.pdf</w:t>
      </w:r>
    </w:p>
    <w:p w:rsidR="0060545E" w:rsidRPr="002364F6" w:rsidRDefault="005A500C" w:rsidP="00C0364C">
      <w:pPr>
        <w:jc w:val="both"/>
        <w:rPr>
          <w:rFonts w:asciiTheme="majorHAnsi" w:hAnsiTheme="majorHAnsi"/>
          <w:sz w:val="18"/>
          <w:szCs w:val="18"/>
        </w:rPr>
      </w:pPr>
      <w:r>
        <w:rPr>
          <w:rFonts w:asciiTheme="majorHAnsi" w:hAnsiTheme="majorHAnsi"/>
          <w:sz w:val="18"/>
          <w:szCs w:val="18"/>
        </w:rPr>
        <w:t xml:space="preserve">Additionally, </w:t>
      </w:r>
      <w:r>
        <w:rPr>
          <w:rFonts w:asciiTheme="majorHAnsi" w:hAnsiTheme="majorHAnsi"/>
          <w:sz w:val="18"/>
          <w:szCs w:val="18"/>
          <w:lang w:val="en-US"/>
        </w:rPr>
        <w:t xml:space="preserve">the program allows the user to copy and paste </w:t>
      </w:r>
      <w:r>
        <w:rPr>
          <w:rFonts w:asciiTheme="majorHAnsi" w:hAnsiTheme="majorHAnsi"/>
          <w:sz w:val="18"/>
          <w:szCs w:val="18"/>
        </w:rPr>
        <w:t xml:space="preserve">the last report generated </w:t>
      </w:r>
      <w:r>
        <w:rPr>
          <w:rFonts w:asciiTheme="majorHAnsi" w:hAnsiTheme="majorHAnsi"/>
          <w:sz w:val="18"/>
          <w:szCs w:val="18"/>
          <w:lang w:val="en-US"/>
        </w:rPr>
        <w:t xml:space="preserve">selecting the worksheet </w:t>
      </w:r>
      <w:r w:rsidRPr="00866ACB">
        <w:rPr>
          <w:rFonts w:asciiTheme="majorHAnsi" w:hAnsiTheme="majorHAnsi"/>
          <w:sz w:val="18"/>
          <w:szCs w:val="18"/>
          <w:highlight w:val="green"/>
          <w:lang w:val="en-US"/>
        </w:rPr>
        <w:t>Report</w:t>
      </w:r>
      <w:r>
        <w:rPr>
          <w:rFonts w:asciiTheme="majorHAnsi" w:hAnsiTheme="majorHAnsi"/>
          <w:sz w:val="18"/>
          <w:szCs w:val="18"/>
          <w:lang w:val="en-US"/>
        </w:rPr>
        <w:t xml:space="preserve"> in the main Excel window (closing the macro).</w:t>
      </w:r>
    </w:p>
    <w:p w:rsidR="005A65FF" w:rsidRPr="002364F6" w:rsidRDefault="005A65FF" w:rsidP="009A71E7">
      <w:pPr>
        <w:pStyle w:val="Prrafodelista"/>
        <w:outlineLvl w:val="0"/>
      </w:pPr>
      <w:bookmarkStart w:id="25" w:name="_Toc39418520"/>
      <w:r w:rsidRPr="002364F6">
        <w:t>Save Results</w:t>
      </w:r>
      <w:bookmarkEnd w:id="25"/>
    </w:p>
    <w:p w:rsidR="00866ACB" w:rsidRDefault="00866ACB" w:rsidP="00C0364C">
      <w:pPr>
        <w:jc w:val="both"/>
        <w:rPr>
          <w:rFonts w:asciiTheme="majorHAnsi" w:hAnsiTheme="majorHAnsi"/>
          <w:sz w:val="18"/>
          <w:szCs w:val="18"/>
          <w:lang w:val="en-US"/>
        </w:rPr>
      </w:pPr>
      <w:r>
        <w:rPr>
          <w:rFonts w:asciiTheme="majorHAnsi" w:hAnsiTheme="majorHAnsi"/>
          <w:sz w:val="18"/>
          <w:szCs w:val="18"/>
          <w:lang w:val="en-US"/>
        </w:rPr>
        <w:t xml:space="preserve">It is important before closing the main Excel Window (not the macro window) </w:t>
      </w:r>
      <w:r w:rsidRPr="002364F6">
        <w:rPr>
          <w:rFonts w:asciiTheme="majorHAnsi" w:hAnsiTheme="majorHAnsi"/>
          <w:sz w:val="18"/>
          <w:szCs w:val="18"/>
        </w:rPr>
        <w:t>to save your inputs and results</w:t>
      </w:r>
      <w:r>
        <w:rPr>
          <w:rFonts w:asciiTheme="majorHAnsi" w:hAnsiTheme="majorHAnsi"/>
          <w:sz w:val="18"/>
          <w:szCs w:val="18"/>
        </w:rPr>
        <w:t>.</w:t>
      </w:r>
    </w:p>
    <w:p w:rsidR="00C5193D" w:rsidRDefault="00C5193D" w:rsidP="00C0364C">
      <w:pPr>
        <w:jc w:val="both"/>
        <w:rPr>
          <w:rFonts w:asciiTheme="majorHAnsi" w:hAnsiTheme="majorHAnsi"/>
          <w:sz w:val="18"/>
          <w:szCs w:val="18"/>
          <w:lang w:val="en-US"/>
        </w:rPr>
      </w:pPr>
      <w:r w:rsidRPr="00C5193D">
        <w:rPr>
          <w:rFonts w:asciiTheme="majorHAnsi" w:hAnsiTheme="majorHAnsi"/>
          <w:sz w:val="18"/>
          <w:szCs w:val="18"/>
          <w:lang w:val="en-US"/>
        </w:rPr>
        <w:t xml:space="preserve">Also, during the process of calculation the program generates (in the folder where it is located) a number of files with .gif format </w:t>
      </w:r>
      <w:r w:rsidR="00404BA2">
        <w:rPr>
          <w:rFonts w:asciiTheme="majorHAnsi" w:hAnsiTheme="majorHAnsi"/>
          <w:sz w:val="18"/>
          <w:szCs w:val="18"/>
          <w:lang w:val="en-US"/>
        </w:rPr>
        <w:t>that can</w:t>
      </w:r>
      <w:r w:rsidR="00404BA2" w:rsidRPr="00C5193D">
        <w:rPr>
          <w:rFonts w:asciiTheme="majorHAnsi" w:hAnsiTheme="majorHAnsi"/>
          <w:sz w:val="18"/>
          <w:szCs w:val="18"/>
          <w:lang w:val="en-US"/>
        </w:rPr>
        <w:t xml:space="preserve"> </w:t>
      </w:r>
      <w:r w:rsidRPr="00C5193D">
        <w:rPr>
          <w:rFonts w:asciiTheme="majorHAnsi" w:hAnsiTheme="majorHAnsi"/>
          <w:sz w:val="18"/>
          <w:szCs w:val="18"/>
          <w:lang w:val="en-US"/>
        </w:rPr>
        <w:t>be used in other programs or reports made by the user.</w:t>
      </w:r>
    </w:p>
    <w:p w:rsidR="00866ACB" w:rsidRDefault="00866ACB" w:rsidP="00C0364C">
      <w:pPr>
        <w:jc w:val="both"/>
        <w:rPr>
          <w:rFonts w:asciiTheme="majorHAnsi" w:hAnsiTheme="majorHAnsi"/>
          <w:sz w:val="18"/>
          <w:szCs w:val="18"/>
          <w:lang w:val="en-US"/>
        </w:rPr>
      </w:pPr>
    </w:p>
    <w:p w:rsidR="00E74072" w:rsidRDefault="00E74072" w:rsidP="00E74072">
      <w:pPr>
        <w:pStyle w:val="Prrafodelista"/>
        <w:outlineLvl w:val="0"/>
      </w:pPr>
      <w:bookmarkStart w:id="26" w:name="_Toc39418521"/>
      <w:r>
        <w:t>References</w:t>
      </w:r>
      <w:bookmarkEnd w:id="26"/>
    </w:p>
    <w:p w:rsidR="00382652" w:rsidRDefault="00382652" w:rsidP="00985E13">
      <w:pPr>
        <w:rPr>
          <w:rFonts w:asciiTheme="majorHAnsi" w:hAnsiTheme="majorHAnsi"/>
          <w:sz w:val="18"/>
          <w:szCs w:val="18"/>
          <w:lang w:val="en-US"/>
        </w:rPr>
      </w:pPr>
      <w:proofErr w:type="spellStart"/>
      <w:r w:rsidRPr="00382652">
        <w:rPr>
          <w:rFonts w:asciiTheme="majorHAnsi" w:hAnsiTheme="majorHAnsi"/>
          <w:sz w:val="18"/>
          <w:szCs w:val="18"/>
          <w:lang w:val="en-US"/>
        </w:rPr>
        <w:t>Adamiec</w:t>
      </w:r>
      <w:proofErr w:type="spellEnd"/>
      <w:r w:rsidRPr="00382652">
        <w:rPr>
          <w:rFonts w:asciiTheme="majorHAnsi" w:hAnsiTheme="majorHAnsi"/>
          <w:sz w:val="18"/>
          <w:szCs w:val="18"/>
          <w:lang w:val="en-US"/>
        </w:rPr>
        <w:t>, G., Aitken, M.J., 1998. Dose-rate conversion factors: update. Anc. TL 16, 37-46.</w:t>
      </w:r>
    </w:p>
    <w:p w:rsidR="00382652" w:rsidRDefault="00382652" w:rsidP="00985E13">
      <w:pPr>
        <w:rPr>
          <w:rFonts w:asciiTheme="majorHAnsi" w:hAnsiTheme="majorHAnsi"/>
          <w:sz w:val="18"/>
          <w:szCs w:val="18"/>
          <w:lang w:val="en-US"/>
        </w:rPr>
      </w:pPr>
      <w:r w:rsidRPr="00382652">
        <w:rPr>
          <w:rFonts w:asciiTheme="majorHAnsi" w:hAnsiTheme="majorHAnsi"/>
          <w:sz w:val="18"/>
          <w:szCs w:val="18"/>
          <w:lang w:val="en-US"/>
        </w:rPr>
        <w:t>Aitken, M.J., 1985a. Thermoluminescence Dating. Academic Press, New York. 351 p.</w:t>
      </w:r>
    </w:p>
    <w:p w:rsidR="00382652" w:rsidRDefault="00382652" w:rsidP="00985E13">
      <w:pPr>
        <w:rPr>
          <w:rFonts w:asciiTheme="majorHAnsi" w:hAnsiTheme="majorHAnsi"/>
          <w:sz w:val="18"/>
          <w:szCs w:val="18"/>
          <w:lang w:val="en-US"/>
        </w:rPr>
      </w:pPr>
      <w:r w:rsidRPr="00382652">
        <w:rPr>
          <w:rFonts w:asciiTheme="majorHAnsi" w:hAnsiTheme="majorHAnsi"/>
          <w:sz w:val="18"/>
          <w:szCs w:val="18"/>
          <w:lang w:val="en-US"/>
        </w:rPr>
        <w:t>Aitken, M.J., 1985b. Alpha particle effectiveness: numerical relationship between systems. Anc. TL 3, 22-25.</w:t>
      </w:r>
    </w:p>
    <w:p w:rsidR="00382652" w:rsidRPr="00382652" w:rsidRDefault="00382652" w:rsidP="00985E13">
      <w:pPr>
        <w:rPr>
          <w:rFonts w:asciiTheme="majorHAnsi" w:hAnsiTheme="majorHAnsi"/>
          <w:sz w:val="18"/>
          <w:szCs w:val="18"/>
          <w:lang w:val="en-US"/>
        </w:rPr>
      </w:pPr>
      <w:r w:rsidRPr="00382652">
        <w:rPr>
          <w:rFonts w:asciiTheme="majorHAnsi" w:hAnsiTheme="majorHAnsi"/>
          <w:sz w:val="18"/>
          <w:szCs w:val="18"/>
          <w:lang w:val="en-US"/>
        </w:rPr>
        <w:t xml:space="preserve">Aitken, M.J., </w:t>
      </w:r>
      <w:proofErr w:type="spellStart"/>
      <w:r w:rsidRPr="00382652">
        <w:rPr>
          <w:rFonts w:asciiTheme="majorHAnsi" w:hAnsiTheme="majorHAnsi"/>
          <w:sz w:val="18"/>
          <w:szCs w:val="18"/>
          <w:lang w:val="en-US"/>
        </w:rPr>
        <w:t>Xie</w:t>
      </w:r>
      <w:proofErr w:type="spellEnd"/>
      <w:r w:rsidRPr="00382652">
        <w:rPr>
          <w:rFonts w:asciiTheme="majorHAnsi" w:hAnsiTheme="majorHAnsi"/>
          <w:sz w:val="18"/>
          <w:szCs w:val="18"/>
          <w:lang w:val="en-US"/>
        </w:rPr>
        <w:t>, J., 1990. Moisture correction for annual gamma dose. Anc. TL 8, 6-9.</w:t>
      </w:r>
    </w:p>
    <w:p w:rsidR="00985E13" w:rsidRPr="005101D1" w:rsidRDefault="00985E13" w:rsidP="00985E13">
      <w:pPr>
        <w:rPr>
          <w:rFonts w:asciiTheme="majorHAnsi" w:hAnsiTheme="majorHAnsi"/>
          <w:sz w:val="18"/>
          <w:szCs w:val="18"/>
          <w:lang w:val="en-US"/>
        </w:rPr>
      </w:pPr>
      <w:r w:rsidRPr="005101D1">
        <w:rPr>
          <w:rFonts w:asciiTheme="majorHAnsi" w:hAnsiTheme="majorHAnsi"/>
          <w:sz w:val="18"/>
          <w:szCs w:val="18"/>
          <w:lang w:val="en-US"/>
        </w:rPr>
        <w:t xml:space="preserve">Aitken, M.J., 1998. An Introduction to Optical Dating: </w:t>
      </w:r>
      <w:proofErr w:type="gramStart"/>
      <w:r w:rsidRPr="005101D1">
        <w:rPr>
          <w:rFonts w:asciiTheme="majorHAnsi" w:hAnsiTheme="majorHAnsi"/>
          <w:sz w:val="18"/>
          <w:szCs w:val="18"/>
          <w:lang w:val="en-US"/>
        </w:rPr>
        <w:t>the</w:t>
      </w:r>
      <w:proofErr w:type="gramEnd"/>
      <w:r w:rsidRPr="005101D1">
        <w:rPr>
          <w:rFonts w:asciiTheme="majorHAnsi" w:hAnsiTheme="majorHAnsi"/>
          <w:sz w:val="18"/>
          <w:szCs w:val="18"/>
          <w:lang w:val="en-US"/>
        </w:rPr>
        <w:t xml:space="preserve"> Dating of Quaternary Sediments by the Use of Photon-stimulated Luminescence. Oxford Science Publications, Oxford. 267 p.</w:t>
      </w:r>
    </w:p>
    <w:p w:rsidR="00382652" w:rsidRDefault="00382652" w:rsidP="00382652">
      <w:pPr>
        <w:rPr>
          <w:rFonts w:asciiTheme="majorHAnsi" w:hAnsiTheme="majorHAnsi"/>
          <w:sz w:val="18"/>
          <w:szCs w:val="18"/>
          <w:lang w:val="en-US"/>
        </w:rPr>
      </w:pPr>
      <w:r w:rsidRPr="005101D1">
        <w:rPr>
          <w:rFonts w:asciiTheme="majorHAnsi" w:hAnsiTheme="majorHAnsi"/>
          <w:sz w:val="18"/>
          <w:szCs w:val="18"/>
          <w:lang w:val="en-US"/>
        </w:rPr>
        <w:t xml:space="preserve">Aitken, M.J., Bowman, S.G.E., 1975. </w:t>
      </w:r>
      <w:proofErr w:type="spellStart"/>
      <w:r w:rsidRPr="00382652">
        <w:rPr>
          <w:rFonts w:asciiTheme="majorHAnsi" w:hAnsiTheme="majorHAnsi"/>
          <w:sz w:val="18"/>
          <w:szCs w:val="18"/>
          <w:lang w:val="en-US"/>
        </w:rPr>
        <w:t>Thermoluminescent</w:t>
      </w:r>
      <w:proofErr w:type="spellEnd"/>
      <w:r w:rsidRPr="00382652">
        <w:rPr>
          <w:rFonts w:asciiTheme="majorHAnsi" w:hAnsiTheme="majorHAnsi"/>
          <w:sz w:val="18"/>
          <w:szCs w:val="18"/>
          <w:lang w:val="en-US"/>
        </w:rPr>
        <w:t xml:space="preserve"> dating: assessment of alpha particle con</w:t>
      </w:r>
      <w:r>
        <w:rPr>
          <w:rFonts w:asciiTheme="majorHAnsi" w:hAnsiTheme="majorHAnsi"/>
          <w:sz w:val="18"/>
          <w:szCs w:val="18"/>
          <w:lang w:val="en-US"/>
        </w:rPr>
        <w:t>tribution. Archaeometry 17, 132-</w:t>
      </w:r>
      <w:r w:rsidRPr="00382652">
        <w:rPr>
          <w:rFonts w:asciiTheme="majorHAnsi" w:hAnsiTheme="majorHAnsi"/>
          <w:sz w:val="18"/>
          <w:szCs w:val="18"/>
          <w:lang w:val="en-US"/>
        </w:rPr>
        <w:t>138.</w:t>
      </w:r>
    </w:p>
    <w:p w:rsidR="00382652" w:rsidRPr="00382652" w:rsidRDefault="00382652" w:rsidP="00382652">
      <w:pPr>
        <w:rPr>
          <w:rFonts w:asciiTheme="majorHAnsi" w:hAnsiTheme="majorHAnsi"/>
          <w:sz w:val="18"/>
          <w:szCs w:val="18"/>
          <w:lang w:val="en-US"/>
        </w:rPr>
      </w:pPr>
      <w:r w:rsidRPr="00382652">
        <w:rPr>
          <w:rFonts w:asciiTheme="majorHAnsi" w:hAnsiTheme="majorHAnsi"/>
          <w:sz w:val="18"/>
          <w:szCs w:val="18"/>
          <w:lang w:val="en-US"/>
        </w:rPr>
        <w:lastRenderedPageBreak/>
        <w:t>Bell, W.T., 1979. Attenuation factors for the absorbed radiation dose in quartz inclusions for thermoluminescence dating. Anc. TL 8, 1-12.</w:t>
      </w:r>
    </w:p>
    <w:p w:rsidR="00382652" w:rsidRDefault="00382652" w:rsidP="00985E13">
      <w:pPr>
        <w:rPr>
          <w:rFonts w:asciiTheme="majorHAnsi" w:hAnsiTheme="majorHAnsi"/>
          <w:sz w:val="18"/>
          <w:szCs w:val="18"/>
          <w:lang w:val="en-US"/>
        </w:rPr>
      </w:pPr>
      <w:r w:rsidRPr="00382652">
        <w:rPr>
          <w:rFonts w:asciiTheme="majorHAnsi" w:hAnsiTheme="majorHAnsi"/>
          <w:sz w:val="18"/>
          <w:szCs w:val="18"/>
          <w:lang w:val="en-US"/>
        </w:rPr>
        <w:t>Bell, W.T., 1980. Alpha attenuation in Quartz grains for Thermoluminescence Dating. Anc. TL 12, 4-8.</w:t>
      </w:r>
    </w:p>
    <w:p w:rsidR="00382652" w:rsidRPr="00382652" w:rsidRDefault="00382652" w:rsidP="00382652">
      <w:pPr>
        <w:rPr>
          <w:rFonts w:asciiTheme="majorHAnsi" w:hAnsiTheme="majorHAnsi"/>
          <w:sz w:val="18"/>
          <w:szCs w:val="18"/>
          <w:lang w:val="en-US"/>
        </w:rPr>
      </w:pPr>
      <w:r w:rsidRPr="00382652">
        <w:rPr>
          <w:rFonts w:asciiTheme="majorHAnsi" w:hAnsiTheme="majorHAnsi"/>
          <w:sz w:val="18"/>
          <w:szCs w:val="18"/>
          <w:lang w:val="en-US"/>
        </w:rPr>
        <w:t xml:space="preserve">Brennan, B.J., Lyons, R.G., Phillips, S.W., 1991. Attenuation of alpha particle track dose for spherical grains. Int. J.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xml:space="preserve">. Appl. </w:t>
      </w:r>
      <w:proofErr w:type="spellStart"/>
      <w:r w:rsidRPr="00382652">
        <w:rPr>
          <w:rFonts w:asciiTheme="majorHAnsi" w:hAnsiTheme="majorHAnsi"/>
          <w:sz w:val="18"/>
          <w:szCs w:val="18"/>
          <w:lang w:val="en-US"/>
        </w:rPr>
        <w:t>Instrum</w:t>
      </w:r>
      <w:proofErr w:type="spellEnd"/>
      <w:r w:rsidRPr="00382652">
        <w:rPr>
          <w:rFonts w:asciiTheme="majorHAnsi" w:hAnsiTheme="majorHAnsi"/>
          <w:sz w:val="18"/>
          <w:szCs w:val="18"/>
          <w:lang w:val="en-US"/>
        </w:rPr>
        <w:t xml:space="preserve">. Part D. </w:t>
      </w:r>
      <w:proofErr w:type="spellStart"/>
      <w:r w:rsidRPr="00382652">
        <w:rPr>
          <w:rFonts w:asciiTheme="majorHAnsi" w:hAnsiTheme="majorHAnsi"/>
          <w:sz w:val="18"/>
          <w:szCs w:val="18"/>
          <w:lang w:val="en-US"/>
        </w:rPr>
        <w:t>Nucl</w:t>
      </w:r>
      <w:proofErr w:type="spellEnd"/>
      <w:r w:rsidRPr="00382652">
        <w:rPr>
          <w:rFonts w:asciiTheme="majorHAnsi" w:hAnsiTheme="majorHAnsi"/>
          <w:sz w:val="18"/>
          <w:szCs w:val="18"/>
          <w:lang w:val="en-US"/>
        </w:rPr>
        <w:t xml:space="preserve">. Tracks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Meas. 18, 249-253.</w:t>
      </w:r>
    </w:p>
    <w:p w:rsidR="00382652" w:rsidRPr="00382652" w:rsidRDefault="00382652" w:rsidP="00382652">
      <w:pPr>
        <w:rPr>
          <w:rFonts w:asciiTheme="majorHAnsi" w:hAnsiTheme="majorHAnsi"/>
          <w:sz w:val="18"/>
          <w:szCs w:val="18"/>
          <w:lang w:val="en-US"/>
        </w:rPr>
      </w:pPr>
      <w:r w:rsidRPr="00382652">
        <w:rPr>
          <w:rFonts w:asciiTheme="majorHAnsi" w:hAnsiTheme="majorHAnsi"/>
          <w:sz w:val="18"/>
          <w:szCs w:val="18"/>
          <w:lang w:val="en-US"/>
        </w:rPr>
        <w:t xml:space="preserve">Brennan, B.J., 2003. Beta doses to spherical grains. </w:t>
      </w:r>
      <w:proofErr w:type="spellStart"/>
      <w:r w:rsidRPr="00382652">
        <w:rPr>
          <w:rFonts w:asciiTheme="majorHAnsi" w:hAnsiTheme="majorHAnsi"/>
          <w:sz w:val="18"/>
          <w:szCs w:val="18"/>
          <w:lang w:val="en-US"/>
        </w:rPr>
        <w:t>Radiat</w:t>
      </w:r>
      <w:proofErr w:type="spellEnd"/>
      <w:r w:rsidRPr="00382652">
        <w:rPr>
          <w:rFonts w:asciiTheme="majorHAnsi" w:hAnsiTheme="majorHAnsi"/>
          <w:sz w:val="18"/>
          <w:szCs w:val="18"/>
          <w:lang w:val="en-US"/>
        </w:rPr>
        <w:t>. Meas. 37, 299-303.</w:t>
      </w:r>
    </w:p>
    <w:p w:rsidR="00382652" w:rsidRDefault="00382652" w:rsidP="00382652">
      <w:pPr>
        <w:rPr>
          <w:rFonts w:asciiTheme="majorHAnsi" w:hAnsiTheme="majorHAnsi"/>
          <w:sz w:val="18"/>
          <w:szCs w:val="18"/>
          <w:lang w:val="en-US"/>
        </w:rPr>
      </w:pPr>
      <w:r w:rsidRPr="00382652">
        <w:rPr>
          <w:rFonts w:asciiTheme="majorHAnsi" w:hAnsiTheme="majorHAnsi"/>
          <w:sz w:val="18"/>
          <w:szCs w:val="18"/>
          <w:lang w:val="en-US"/>
        </w:rPr>
        <w:t>Duller, G.A.T., 2018. Enhancing Analyst by integrating the R package ‘Luminescence’. Anc. TL 36(2), 1-6.</w:t>
      </w:r>
    </w:p>
    <w:p w:rsidR="00902E83" w:rsidRPr="005101D1" w:rsidRDefault="00902E83" w:rsidP="00985E13">
      <w:pPr>
        <w:rPr>
          <w:rFonts w:asciiTheme="majorHAnsi" w:hAnsiTheme="majorHAnsi"/>
          <w:sz w:val="18"/>
          <w:szCs w:val="18"/>
          <w:lang w:val="en-US"/>
        </w:rPr>
      </w:pPr>
      <w:proofErr w:type="spellStart"/>
      <w:r w:rsidRPr="00902E83">
        <w:rPr>
          <w:rFonts w:asciiTheme="majorHAnsi" w:hAnsiTheme="majorHAnsi"/>
          <w:sz w:val="18"/>
          <w:szCs w:val="18"/>
          <w:lang w:val="en-US"/>
        </w:rPr>
        <w:t>Durcan</w:t>
      </w:r>
      <w:proofErr w:type="spellEnd"/>
      <w:r w:rsidRPr="00902E83">
        <w:rPr>
          <w:rFonts w:asciiTheme="majorHAnsi" w:hAnsiTheme="majorHAnsi"/>
          <w:sz w:val="18"/>
          <w:szCs w:val="18"/>
          <w:lang w:val="en-US"/>
        </w:rPr>
        <w:t xml:space="preserve">, J. A., King, G. E., Duller, G. A. T., 2015. DRAC: An online Dose Rate and Age Calculator. </w:t>
      </w:r>
      <w:proofErr w:type="spellStart"/>
      <w:r w:rsidRPr="005101D1">
        <w:rPr>
          <w:rFonts w:asciiTheme="majorHAnsi" w:hAnsiTheme="majorHAnsi"/>
          <w:sz w:val="18"/>
          <w:szCs w:val="18"/>
          <w:lang w:val="en-US"/>
        </w:rPr>
        <w:t>Quat</w:t>
      </w:r>
      <w:proofErr w:type="spellEnd"/>
      <w:r w:rsidRPr="005101D1">
        <w:rPr>
          <w:rFonts w:asciiTheme="majorHAnsi" w:hAnsiTheme="majorHAnsi"/>
          <w:sz w:val="18"/>
          <w:szCs w:val="18"/>
          <w:lang w:val="en-US"/>
        </w:rPr>
        <w:t xml:space="preserve">. </w:t>
      </w:r>
      <w:proofErr w:type="spellStart"/>
      <w:r w:rsidRPr="005101D1">
        <w:rPr>
          <w:rFonts w:asciiTheme="majorHAnsi" w:hAnsiTheme="majorHAnsi"/>
          <w:sz w:val="18"/>
          <w:szCs w:val="18"/>
          <w:lang w:val="en-US"/>
        </w:rPr>
        <w:t>Geochronol</w:t>
      </w:r>
      <w:proofErr w:type="spellEnd"/>
      <w:r w:rsidRPr="005101D1">
        <w:rPr>
          <w:rFonts w:asciiTheme="majorHAnsi" w:hAnsiTheme="majorHAnsi"/>
          <w:sz w:val="18"/>
          <w:szCs w:val="18"/>
          <w:lang w:val="en-US"/>
        </w:rPr>
        <w:t>. 28, 54-61.</w:t>
      </w:r>
    </w:p>
    <w:p w:rsidR="00985E13" w:rsidRDefault="00985E13" w:rsidP="00902E83">
      <w:pPr>
        <w:rPr>
          <w:rFonts w:asciiTheme="majorHAnsi" w:hAnsiTheme="majorHAnsi"/>
          <w:sz w:val="18"/>
          <w:szCs w:val="18"/>
          <w:lang w:val="en-US"/>
        </w:rPr>
      </w:pPr>
      <w:r w:rsidRPr="00985E13">
        <w:rPr>
          <w:rFonts w:asciiTheme="majorHAnsi" w:hAnsiTheme="majorHAnsi"/>
          <w:sz w:val="18"/>
          <w:szCs w:val="18"/>
          <w:lang w:val="en-US"/>
        </w:rPr>
        <w:t>Duller, G. A. D., 2018. Analyst v4.57</w:t>
      </w:r>
      <w:r w:rsidR="00902E83">
        <w:rPr>
          <w:rFonts w:asciiTheme="majorHAnsi" w:hAnsiTheme="majorHAnsi"/>
          <w:sz w:val="18"/>
          <w:szCs w:val="18"/>
          <w:lang w:val="en-US"/>
        </w:rPr>
        <w:t xml:space="preserve">-User Manual. </w:t>
      </w:r>
      <w:proofErr w:type="spellStart"/>
      <w:r w:rsidR="00902E83" w:rsidRPr="00902E83">
        <w:rPr>
          <w:rFonts w:asciiTheme="majorHAnsi" w:hAnsiTheme="majorHAnsi"/>
          <w:sz w:val="18"/>
          <w:szCs w:val="18"/>
          <w:lang w:val="en-US"/>
        </w:rPr>
        <w:t>Aberystwyth</w:t>
      </w:r>
      <w:proofErr w:type="spellEnd"/>
      <w:r w:rsidR="00902E83" w:rsidRPr="00902E83">
        <w:rPr>
          <w:rFonts w:asciiTheme="majorHAnsi" w:hAnsiTheme="majorHAnsi"/>
          <w:sz w:val="18"/>
          <w:szCs w:val="18"/>
          <w:lang w:val="en-US"/>
        </w:rPr>
        <w:t xml:space="preserve"> L</w:t>
      </w:r>
      <w:r w:rsidR="00902E83">
        <w:rPr>
          <w:rFonts w:asciiTheme="majorHAnsi" w:hAnsiTheme="majorHAnsi"/>
          <w:sz w:val="18"/>
          <w:szCs w:val="18"/>
          <w:lang w:val="en-US"/>
        </w:rPr>
        <w:t xml:space="preserve">uminescence Research Laboratory, </w:t>
      </w:r>
      <w:proofErr w:type="spellStart"/>
      <w:r w:rsidR="00902E83" w:rsidRPr="00902E83">
        <w:rPr>
          <w:rFonts w:asciiTheme="majorHAnsi" w:hAnsiTheme="majorHAnsi"/>
          <w:sz w:val="18"/>
          <w:szCs w:val="18"/>
          <w:lang w:val="en-US"/>
        </w:rPr>
        <w:t>Aberystwyth</w:t>
      </w:r>
      <w:proofErr w:type="spellEnd"/>
      <w:r w:rsidR="00902E83" w:rsidRPr="00902E83">
        <w:rPr>
          <w:rFonts w:asciiTheme="majorHAnsi" w:hAnsiTheme="majorHAnsi"/>
          <w:sz w:val="18"/>
          <w:szCs w:val="18"/>
          <w:lang w:val="en-US"/>
        </w:rPr>
        <w:t xml:space="preserve"> University</w:t>
      </w:r>
      <w:r w:rsidR="00902E83">
        <w:rPr>
          <w:rFonts w:asciiTheme="majorHAnsi" w:hAnsiTheme="majorHAnsi"/>
          <w:sz w:val="18"/>
          <w:szCs w:val="18"/>
          <w:lang w:val="en-US"/>
        </w:rPr>
        <w:t xml:space="preserve">. </w:t>
      </w:r>
      <w:hyperlink r:id="rId32" w:history="1">
        <w:r w:rsidR="00902E83" w:rsidRPr="00902E83">
          <w:rPr>
            <w:rStyle w:val="Hipervnculo"/>
            <w:rFonts w:asciiTheme="majorHAnsi" w:hAnsiTheme="majorHAnsi"/>
            <w:sz w:val="18"/>
            <w:szCs w:val="18"/>
            <w:lang w:val="en-US"/>
          </w:rPr>
          <w:t>http:/users.aber.ac.uk/</w:t>
        </w:r>
        <w:proofErr w:type="spellStart"/>
        <w:r w:rsidR="00902E83" w:rsidRPr="00902E83">
          <w:rPr>
            <w:rStyle w:val="Hipervnculo"/>
            <w:rFonts w:asciiTheme="majorHAnsi" w:hAnsiTheme="majorHAnsi"/>
            <w:sz w:val="18"/>
            <w:szCs w:val="18"/>
            <w:lang w:val="en-US"/>
          </w:rPr>
          <w:t>ggd</w:t>
        </w:r>
        <w:proofErr w:type="spellEnd"/>
      </w:hyperlink>
    </w:p>
    <w:p w:rsidR="00E74072" w:rsidRPr="005101D1" w:rsidRDefault="00E74072" w:rsidP="00902E83">
      <w:pPr>
        <w:rPr>
          <w:rFonts w:asciiTheme="majorHAnsi" w:hAnsiTheme="majorHAnsi"/>
          <w:sz w:val="18"/>
          <w:szCs w:val="18"/>
          <w:lang w:val="en-US"/>
        </w:rPr>
      </w:pPr>
      <w:r w:rsidRPr="00E74072">
        <w:rPr>
          <w:rFonts w:asciiTheme="majorHAnsi" w:hAnsiTheme="majorHAnsi"/>
          <w:sz w:val="18"/>
          <w:szCs w:val="18"/>
          <w:lang w:val="en-US"/>
        </w:rPr>
        <w:t xml:space="preserve">Galbraith, R.F., Roberts, R.G., </w:t>
      </w:r>
      <w:proofErr w:type="spellStart"/>
      <w:r w:rsidRPr="00E74072">
        <w:rPr>
          <w:rFonts w:asciiTheme="majorHAnsi" w:hAnsiTheme="majorHAnsi"/>
          <w:sz w:val="18"/>
          <w:szCs w:val="18"/>
          <w:lang w:val="en-US"/>
        </w:rPr>
        <w:t>Laslett</w:t>
      </w:r>
      <w:proofErr w:type="spellEnd"/>
      <w:r w:rsidRPr="00E74072">
        <w:rPr>
          <w:rFonts w:asciiTheme="majorHAnsi" w:hAnsiTheme="majorHAnsi"/>
          <w:sz w:val="18"/>
          <w:szCs w:val="18"/>
          <w:lang w:val="en-US"/>
        </w:rPr>
        <w:t xml:space="preserve">, G.M., Yoshida, H. and </w:t>
      </w:r>
      <w:proofErr w:type="spellStart"/>
      <w:r w:rsidRPr="00E74072">
        <w:rPr>
          <w:rFonts w:asciiTheme="majorHAnsi" w:hAnsiTheme="majorHAnsi"/>
          <w:sz w:val="18"/>
          <w:szCs w:val="18"/>
          <w:lang w:val="en-US"/>
        </w:rPr>
        <w:t>Olley</w:t>
      </w:r>
      <w:proofErr w:type="spellEnd"/>
      <w:r w:rsidRPr="00E74072">
        <w:rPr>
          <w:rFonts w:asciiTheme="majorHAnsi" w:hAnsiTheme="majorHAnsi"/>
          <w:sz w:val="18"/>
          <w:szCs w:val="18"/>
          <w:lang w:val="en-US"/>
        </w:rPr>
        <w:t xml:space="preserve">, J.M., 1999. Optical dating of single and multiple grains of quartz from </w:t>
      </w:r>
      <w:proofErr w:type="spellStart"/>
      <w:r w:rsidRPr="00E74072">
        <w:rPr>
          <w:rFonts w:asciiTheme="majorHAnsi" w:hAnsiTheme="majorHAnsi"/>
          <w:sz w:val="18"/>
          <w:szCs w:val="18"/>
          <w:lang w:val="en-US"/>
        </w:rPr>
        <w:t>Jinmium</w:t>
      </w:r>
      <w:proofErr w:type="spellEnd"/>
      <w:r w:rsidRPr="00E74072">
        <w:rPr>
          <w:rFonts w:asciiTheme="majorHAnsi" w:hAnsiTheme="majorHAnsi"/>
          <w:sz w:val="18"/>
          <w:szCs w:val="18"/>
          <w:lang w:val="en-US"/>
        </w:rPr>
        <w:t xml:space="preserve"> rock shelter, northern Australia: Part I, Experimental design and statistical models. </w:t>
      </w:r>
      <w:r w:rsidRPr="005101D1">
        <w:rPr>
          <w:rFonts w:asciiTheme="majorHAnsi" w:hAnsiTheme="majorHAnsi"/>
          <w:sz w:val="18"/>
          <w:szCs w:val="18"/>
          <w:lang w:val="en-US"/>
        </w:rPr>
        <w:t>Archaeometry 41, 339-364.</w:t>
      </w:r>
    </w:p>
    <w:p w:rsidR="00E74072" w:rsidRPr="00E74072" w:rsidRDefault="00E74072" w:rsidP="00E74072">
      <w:pPr>
        <w:rPr>
          <w:rFonts w:asciiTheme="majorHAnsi" w:hAnsiTheme="majorHAnsi"/>
          <w:sz w:val="18"/>
          <w:szCs w:val="18"/>
          <w:lang w:val="en-US"/>
        </w:rPr>
      </w:pPr>
      <w:r w:rsidRPr="00E74072">
        <w:rPr>
          <w:rFonts w:asciiTheme="majorHAnsi" w:hAnsiTheme="majorHAnsi"/>
          <w:sz w:val="18"/>
          <w:szCs w:val="18"/>
          <w:lang w:val="en-US"/>
        </w:rPr>
        <w:t>Galbraith, R.F.</w:t>
      </w:r>
      <w:r>
        <w:rPr>
          <w:rFonts w:asciiTheme="majorHAnsi" w:hAnsiTheme="majorHAnsi"/>
          <w:sz w:val="18"/>
          <w:szCs w:val="18"/>
          <w:lang w:val="en-US"/>
        </w:rPr>
        <w:t>,</w:t>
      </w:r>
      <w:r w:rsidRPr="00E74072">
        <w:rPr>
          <w:rFonts w:asciiTheme="majorHAnsi" w:hAnsiTheme="majorHAnsi"/>
          <w:sz w:val="18"/>
          <w:szCs w:val="18"/>
          <w:lang w:val="en-US"/>
        </w:rPr>
        <w:t xml:space="preserve"> Roberts, R.G.</w:t>
      </w:r>
      <w:r>
        <w:rPr>
          <w:rFonts w:asciiTheme="majorHAnsi" w:hAnsiTheme="majorHAnsi"/>
          <w:sz w:val="18"/>
          <w:szCs w:val="18"/>
          <w:lang w:val="en-US"/>
        </w:rPr>
        <w:t>, 2012</w:t>
      </w:r>
      <w:r w:rsidRPr="00E74072">
        <w:rPr>
          <w:rFonts w:asciiTheme="majorHAnsi" w:hAnsiTheme="majorHAnsi"/>
          <w:sz w:val="18"/>
          <w:szCs w:val="18"/>
          <w:lang w:val="en-US"/>
        </w:rPr>
        <w:t>. Statistical aspects of equivalent dose and error</w:t>
      </w:r>
      <w:r>
        <w:rPr>
          <w:rFonts w:asciiTheme="majorHAnsi" w:hAnsiTheme="majorHAnsi"/>
          <w:sz w:val="18"/>
          <w:szCs w:val="18"/>
          <w:lang w:val="en-US"/>
        </w:rPr>
        <w:t xml:space="preserve"> </w:t>
      </w:r>
      <w:r w:rsidRPr="00E74072">
        <w:rPr>
          <w:rFonts w:asciiTheme="majorHAnsi" w:hAnsiTheme="majorHAnsi"/>
          <w:sz w:val="18"/>
          <w:szCs w:val="18"/>
          <w:lang w:val="en-US"/>
        </w:rPr>
        <w:t>calculation and display in OSL dating: An overview and some recommendations. Quaternary</w:t>
      </w:r>
      <w:r>
        <w:rPr>
          <w:rFonts w:asciiTheme="majorHAnsi" w:hAnsiTheme="majorHAnsi"/>
          <w:sz w:val="18"/>
          <w:szCs w:val="18"/>
          <w:lang w:val="en-US"/>
        </w:rPr>
        <w:t xml:space="preserve"> </w:t>
      </w:r>
      <w:r w:rsidRPr="00E74072">
        <w:rPr>
          <w:rFonts w:asciiTheme="majorHAnsi" w:hAnsiTheme="majorHAnsi"/>
          <w:sz w:val="18"/>
          <w:szCs w:val="18"/>
          <w:lang w:val="en-US"/>
        </w:rPr>
        <w:t>Geochronology 11: 1-27.</w:t>
      </w:r>
    </w:p>
    <w:p w:rsidR="00902E83" w:rsidRDefault="00902E83" w:rsidP="00902E83">
      <w:pPr>
        <w:rPr>
          <w:rFonts w:asciiTheme="majorHAnsi" w:hAnsiTheme="majorHAnsi"/>
          <w:sz w:val="18"/>
          <w:szCs w:val="18"/>
          <w:lang w:val="en-US"/>
        </w:rPr>
      </w:pPr>
      <w:proofErr w:type="spellStart"/>
      <w:r w:rsidRPr="005101D1">
        <w:rPr>
          <w:rFonts w:asciiTheme="majorHAnsi" w:hAnsiTheme="majorHAnsi"/>
          <w:sz w:val="18"/>
          <w:szCs w:val="18"/>
          <w:lang w:val="en-US"/>
        </w:rPr>
        <w:t>Guérin</w:t>
      </w:r>
      <w:proofErr w:type="spellEnd"/>
      <w:r w:rsidRPr="005101D1">
        <w:rPr>
          <w:rFonts w:asciiTheme="majorHAnsi" w:hAnsiTheme="majorHAnsi"/>
          <w:sz w:val="18"/>
          <w:szCs w:val="18"/>
          <w:lang w:val="en-US"/>
        </w:rPr>
        <w:t xml:space="preserve">, G., Mercier, N., </w:t>
      </w:r>
      <w:proofErr w:type="spellStart"/>
      <w:r w:rsidRPr="005101D1">
        <w:rPr>
          <w:rFonts w:asciiTheme="majorHAnsi" w:hAnsiTheme="majorHAnsi"/>
          <w:sz w:val="18"/>
          <w:szCs w:val="18"/>
          <w:lang w:val="en-US"/>
        </w:rPr>
        <w:t>Adamiec</w:t>
      </w:r>
      <w:proofErr w:type="spellEnd"/>
      <w:r w:rsidRPr="005101D1">
        <w:rPr>
          <w:rFonts w:asciiTheme="majorHAnsi" w:hAnsiTheme="majorHAnsi"/>
          <w:sz w:val="18"/>
          <w:szCs w:val="18"/>
          <w:lang w:val="en-US"/>
        </w:rPr>
        <w:t xml:space="preserve">, G., 2011. </w:t>
      </w:r>
      <w:r w:rsidRPr="00902E83">
        <w:rPr>
          <w:rFonts w:asciiTheme="majorHAnsi" w:hAnsiTheme="majorHAnsi"/>
          <w:sz w:val="18"/>
          <w:szCs w:val="18"/>
          <w:lang w:val="en-US"/>
        </w:rPr>
        <w:t>Dose-rate conversion factors: update. Anc. TL 29, 5-8.</w:t>
      </w:r>
    </w:p>
    <w:p w:rsid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Guérin</w:t>
      </w:r>
      <w:proofErr w:type="spellEnd"/>
      <w:r w:rsidRPr="00902E83">
        <w:rPr>
          <w:rFonts w:asciiTheme="majorHAnsi" w:hAnsiTheme="majorHAnsi"/>
          <w:sz w:val="18"/>
          <w:szCs w:val="18"/>
          <w:lang w:val="en-US"/>
        </w:rPr>
        <w:t xml:space="preserve">, G., Mercier, N., Nathan, R., </w:t>
      </w:r>
      <w:proofErr w:type="spellStart"/>
      <w:r w:rsidRPr="00902E83">
        <w:rPr>
          <w:rFonts w:asciiTheme="majorHAnsi" w:hAnsiTheme="majorHAnsi"/>
          <w:sz w:val="18"/>
          <w:szCs w:val="18"/>
          <w:lang w:val="en-US"/>
        </w:rPr>
        <w:t>Adamiec</w:t>
      </w:r>
      <w:proofErr w:type="spellEnd"/>
      <w:r w:rsidRPr="00902E83">
        <w:rPr>
          <w:rFonts w:asciiTheme="majorHAnsi" w:hAnsiTheme="majorHAnsi"/>
          <w:sz w:val="18"/>
          <w:szCs w:val="18"/>
          <w:lang w:val="en-US"/>
        </w:rPr>
        <w:t xml:space="preserve">, G., </w:t>
      </w:r>
      <w:proofErr w:type="spellStart"/>
      <w:r w:rsidRPr="00902E83">
        <w:rPr>
          <w:rFonts w:asciiTheme="majorHAnsi" w:hAnsiTheme="majorHAnsi"/>
          <w:sz w:val="18"/>
          <w:szCs w:val="18"/>
          <w:lang w:val="en-US"/>
        </w:rPr>
        <w:t>Lefrais</w:t>
      </w:r>
      <w:proofErr w:type="spellEnd"/>
      <w:r w:rsidRPr="00902E83">
        <w:rPr>
          <w:rFonts w:asciiTheme="majorHAnsi" w:hAnsiTheme="majorHAnsi"/>
          <w:sz w:val="18"/>
          <w:szCs w:val="18"/>
          <w:lang w:val="en-US"/>
        </w:rPr>
        <w:t xml:space="preserve">, Y., 2012. On the use of infinite matrix assumption and </w:t>
      </w:r>
      <w:proofErr w:type="spellStart"/>
      <w:r w:rsidRPr="00902E83">
        <w:rPr>
          <w:rFonts w:asciiTheme="majorHAnsi" w:hAnsiTheme="majorHAnsi"/>
          <w:sz w:val="18"/>
          <w:szCs w:val="18"/>
          <w:lang w:val="en-US"/>
        </w:rPr>
        <w:t>associeted</w:t>
      </w:r>
      <w:proofErr w:type="spellEnd"/>
      <w:r w:rsidRPr="00902E83">
        <w:rPr>
          <w:rFonts w:asciiTheme="majorHAnsi" w:hAnsiTheme="majorHAnsi"/>
          <w:sz w:val="18"/>
          <w:szCs w:val="18"/>
          <w:lang w:val="en-US"/>
        </w:rPr>
        <w:t xml:space="preserve"> concepts: A critical review.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47(9), 778-785.</w:t>
      </w:r>
    </w:p>
    <w:p w:rsidR="00902E83" w:rsidRP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Liritzis</w:t>
      </w:r>
      <w:proofErr w:type="spellEnd"/>
      <w:r w:rsidRPr="00902E83">
        <w:rPr>
          <w:rFonts w:asciiTheme="majorHAnsi" w:hAnsiTheme="majorHAnsi"/>
          <w:sz w:val="18"/>
          <w:szCs w:val="18"/>
          <w:lang w:val="en-US"/>
        </w:rPr>
        <w:t xml:space="preserve">, I., </w:t>
      </w:r>
      <w:proofErr w:type="spellStart"/>
      <w:r w:rsidRPr="00902E83">
        <w:rPr>
          <w:rFonts w:asciiTheme="majorHAnsi" w:hAnsiTheme="majorHAnsi"/>
          <w:sz w:val="18"/>
          <w:szCs w:val="18"/>
          <w:lang w:val="en-US"/>
        </w:rPr>
        <w:t>Stamoulis</w:t>
      </w:r>
      <w:proofErr w:type="spellEnd"/>
      <w:r w:rsidRPr="00902E83">
        <w:rPr>
          <w:rFonts w:asciiTheme="majorHAnsi" w:hAnsiTheme="majorHAnsi"/>
          <w:sz w:val="18"/>
          <w:szCs w:val="18"/>
          <w:lang w:val="en-US"/>
        </w:rPr>
        <w:t xml:space="preserve">, K., </w:t>
      </w:r>
      <w:proofErr w:type="spellStart"/>
      <w:r w:rsidRPr="00902E83">
        <w:rPr>
          <w:rFonts w:asciiTheme="majorHAnsi" w:hAnsiTheme="majorHAnsi"/>
          <w:sz w:val="18"/>
          <w:szCs w:val="18"/>
          <w:lang w:val="en-US"/>
        </w:rPr>
        <w:t>Papachristodoulou</w:t>
      </w:r>
      <w:proofErr w:type="spellEnd"/>
      <w:r w:rsidRPr="00902E83">
        <w:rPr>
          <w:rFonts w:asciiTheme="majorHAnsi" w:hAnsiTheme="majorHAnsi"/>
          <w:sz w:val="18"/>
          <w:szCs w:val="18"/>
          <w:lang w:val="en-US"/>
        </w:rPr>
        <w:t xml:space="preserve">, C., Ioannides, K., 2013. A re-evaluation of radiation dose-rate conversion factors. </w:t>
      </w:r>
      <w:proofErr w:type="spellStart"/>
      <w:r w:rsidRPr="00902E83">
        <w:rPr>
          <w:rFonts w:asciiTheme="majorHAnsi" w:hAnsiTheme="majorHAnsi"/>
          <w:sz w:val="18"/>
          <w:szCs w:val="18"/>
          <w:lang w:val="en-US"/>
        </w:rPr>
        <w:t>Mediterr</w:t>
      </w:r>
      <w:proofErr w:type="spellEnd"/>
      <w:r w:rsidRPr="00902E83">
        <w:rPr>
          <w:rFonts w:asciiTheme="majorHAnsi" w:hAnsiTheme="majorHAnsi"/>
          <w:sz w:val="18"/>
          <w:szCs w:val="18"/>
          <w:lang w:val="en-US"/>
        </w:rPr>
        <w:t xml:space="preserve">. </w:t>
      </w:r>
      <w:proofErr w:type="spellStart"/>
      <w:r w:rsidRPr="00902E83">
        <w:rPr>
          <w:rFonts w:asciiTheme="majorHAnsi" w:hAnsiTheme="majorHAnsi"/>
          <w:sz w:val="18"/>
          <w:szCs w:val="18"/>
          <w:lang w:val="en-US"/>
        </w:rPr>
        <w:t>Archaeol</w:t>
      </w:r>
      <w:proofErr w:type="spellEnd"/>
      <w:r w:rsidRPr="00902E83">
        <w:rPr>
          <w:rFonts w:asciiTheme="majorHAnsi" w:hAnsiTheme="majorHAnsi"/>
          <w:sz w:val="18"/>
          <w:szCs w:val="18"/>
          <w:lang w:val="en-US"/>
        </w:rPr>
        <w:t xml:space="preserve">. </w:t>
      </w:r>
      <w:proofErr w:type="spellStart"/>
      <w:r w:rsidRPr="00902E83">
        <w:rPr>
          <w:rFonts w:asciiTheme="majorHAnsi" w:hAnsiTheme="majorHAnsi"/>
          <w:sz w:val="18"/>
          <w:szCs w:val="18"/>
          <w:lang w:val="en-US"/>
        </w:rPr>
        <w:t>Archaeom</w:t>
      </w:r>
      <w:proofErr w:type="spellEnd"/>
      <w:r w:rsidRPr="00902E83">
        <w:rPr>
          <w:rFonts w:asciiTheme="majorHAnsi" w:hAnsiTheme="majorHAnsi"/>
          <w:sz w:val="18"/>
          <w:szCs w:val="18"/>
          <w:lang w:val="en-US"/>
        </w:rPr>
        <w:t>. 13, 1-15.</w:t>
      </w:r>
    </w:p>
    <w:p w:rsid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Mejdahl</w:t>
      </w:r>
      <w:proofErr w:type="spellEnd"/>
      <w:r w:rsidRPr="00902E83">
        <w:rPr>
          <w:rFonts w:asciiTheme="majorHAnsi" w:hAnsiTheme="majorHAnsi"/>
          <w:sz w:val="18"/>
          <w:szCs w:val="18"/>
          <w:lang w:val="en-US"/>
        </w:rPr>
        <w:t>, V., 1979. Thermoluminescence dating: beta-dose attenuation in quartz grains. Archaeometry 21, 61-72.</w:t>
      </w:r>
    </w:p>
    <w:p w:rsidR="00902E83" w:rsidRP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Mejdahl</w:t>
      </w:r>
      <w:proofErr w:type="spellEnd"/>
      <w:r w:rsidRPr="00902E83">
        <w:rPr>
          <w:rFonts w:asciiTheme="majorHAnsi" w:hAnsiTheme="majorHAnsi"/>
          <w:sz w:val="18"/>
          <w:szCs w:val="18"/>
          <w:lang w:val="en-US"/>
        </w:rPr>
        <w:t>, V., 1987. Internal radioactivity in quartz and feldspar grains. Anc. TL 5,</w:t>
      </w:r>
      <w:r>
        <w:rPr>
          <w:rFonts w:asciiTheme="majorHAnsi" w:hAnsiTheme="majorHAnsi"/>
          <w:sz w:val="18"/>
          <w:szCs w:val="18"/>
          <w:lang w:val="en-US"/>
        </w:rPr>
        <w:t xml:space="preserve"> 10-</w:t>
      </w:r>
      <w:r w:rsidRPr="00902E83">
        <w:rPr>
          <w:rFonts w:asciiTheme="majorHAnsi" w:hAnsiTheme="majorHAnsi"/>
          <w:sz w:val="18"/>
          <w:szCs w:val="18"/>
          <w:lang w:val="en-US"/>
        </w:rPr>
        <w:t>17.</w:t>
      </w:r>
    </w:p>
    <w:p w:rsidR="00902E83" w:rsidRPr="00902E83" w:rsidRDefault="00902E83" w:rsidP="00902E83">
      <w:pPr>
        <w:rPr>
          <w:rFonts w:asciiTheme="majorHAnsi" w:hAnsiTheme="majorHAnsi"/>
          <w:sz w:val="18"/>
          <w:szCs w:val="18"/>
          <w:lang w:val="en-US"/>
        </w:rPr>
      </w:pPr>
      <w:r w:rsidRPr="00902E83">
        <w:rPr>
          <w:rFonts w:asciiTheme="majorHAnsi" w:hAnsiTheme="majorHAnsi"/>
          <w:sz w:val="18"/>
          <w:szCs w:val="18"/>
          <w:lang w:val="en-US"/>
        </w:rPr>
        <w:t xml:space="preserve">Prescott, J.R., Hutton, J.T., 1988. Cosmic ray and gamma ray dosimetry for TL and ESR. </w:t>
      </w:r>
      <w:proofErr w:type="spellStart"/>
      <w:r w:rsidRPr="00902E83">
        <w:rPr>
          <w:rFonts w:asciiTheme="majorHAnsi" w:hAnsiTheme="majorHAnsi"/>
          <w:sz w:val="18"/>
          <w:szCs w:val="18"/>
          <w:lang w:val="en-US"/>
        </w:rPr>
        <w:t>Nucl</w:t>
      </w:r>
      <w:proofErr w:type="spellEnd"/>
      <w:r w:rsidRPr="00902E83">
        <w:rPr>
          <w:rFonts w:asciiTheme="majorHAnsi" w:hAnsiTheme="majorHAnsi"/>
          <w:sz w:val="18"/>
          <w:szCs w:val="18"/>
          <w:lang w:val="en-US"/>
        </w:rPr>
        <w:t xml:space="preserve">. Tracks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14, 223-227.</w:t>
      </w:r>
    </w:p>
    <w:p w:rsidR="00902E83" w:rsidRPr="00902E83" w:rsidRDefault="00902E83" w:rsidP="00902E83">
      <w:pPr>
        <w:rPr>
          <w:rFonts w:asciiTheme="majorHAnsi" w:hAnsiTheme="majorHAnsi"/>
          <w:sz w:val="18"/>
          <w:szCs w:val="18"/>
          <w:lang w:val="en-US"/>
        </w:rPr>
      </w:pPr>
      <w:r w:rsidRPr="00902E83">
        <w:rPr>
          <w:rFonts w:asciiTheme="majorHAnsi" w:hAnsiTheme="majorHAnsi"/>
          <w:sz w:val="18"/>
          <w:szCs w:val="18"/>
          <w:lang w:val="en-US"/>
        </w:rPr>
        <w:t xml:space="preserve">Prescott, J.R., Hutton, J.T., 1994. Cosmic ray contributions to dose rates for luminescence and ESR dating: large depths and long-term time variations. </w:t>
      </w:r>
      <w:proofErr w:type="spellStart"/>
      <w:r w:rsidRPr="00902E83">
        <w:rPr>
          <w:rFonts w:asciiTheme="majorHAnsi" w:hAnsiTheme="majorHAnsi"/>
          <w:sz w:val="18"/>
          <w:szCs w:val="18"/>
          <w:lang w:val="en-US"/>
        </w:rPr>
        <w:t>Radiat</w:t>
      </w:r>
      <w:proofErr w:type="spellEnd"/>
      <w:r w:rsidRPr="00902E83">
        <w:rPr>
          <w:rFonts w:asciiTheme="majorHAnsi" w:hAnsiTheme="majorHAnsi"/>
          <w:sz w:val="18"/>
          <w:szCs w:val="18"/>
          <w:lang w:val="en-US"/>
        </w:rPr>
        <w:t>. Meas. 23, 497-500.</w:t>
      </w:r>
    </w:p>
    <w:p w:rsidR="00902E83" w:rsidRP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Readhead</w:t>
      </w:r>
      <w:proofErr w:type="spellEnd"/>
      <w:r w:rsidRPr="00902E83">
        <w:rPr>
          <w:rFonts w:asciiTheme="majorHAnsi" w:hAnsiTheme="majorHAnsi"/>
          <w:sz w:val="18"/>
          <w:szCs w:val="18"/>
          <w:lang w:val="en-US"/>
        </w:rPr>
        <w:t>, M.L., 2002a. Absorbed dose fraction for 87Rb beta particles. Anc. TL 20, 25-29.</w:t>
      </w:r>
    </w:p>
    <w:p w:rsidR="00902E83" w:rsidRDefault="00902E83" w:rsidP="00902E83">
      <w:pPr>
        <w:rPr>
          <w:rFonts w:asciiTheme="majorHAnsi" w:hAnsiTheme="majorHAnsi"/>
          <w:sz w:val="18"/>
          <w:szCs w:val="18"/>
          <w:lang w:val="en-US"/>
        </w:rPr>
      </w:pPr>
      <w:proofErr w:type="spellStart"/>
      <w:r w:rsidRPr="00902E83">
        <w:rPr>
          <w:rFonts w:asciiTheme="majorHAnsi" w:hAnsiTheme="majorHAnsi"/>
          <w:sz w:val="18"/>
          <w:szCs w:val="18"/>
          <w:lang w:val="en-US"/>
        </w:rPr>
        <w:t>Readhead</w:t>
      </w:r>
      <w:proofErr w:type="spellEnd"/>
      <w:r w:rsidRPr="00902E83">
        <w:rPr>
          <w:rFonts w:asciiTheme="majorHAnsi" w:hAnsiTheme="majorHAnsi"/>
          <w:sz w:val="18"/>
          <w:szCs w:val="18"/>
          <w:lang w:val="en-US"/>
        </w:rPr>
        <w:t xml:space="preserve">, M.L., 2002b. </w:t>
      </w:r>
      <w:proofErr w:type="spellStart"/>
      <w:r w:rsidRPr="00902E83">
        <w:rPr>
          <w:rFonts w:asciiTheme="majorHAnsi" w:hAnsiTheme="majorHAnsi"/>
          <w:sz w:val="18"/>
          <w:szCs w:val="18"/>
          <w:lang w:val="en-US"/>
        </w:rPr>
        <w:t>Appendum</w:t>
      </w:r>
      <w:proofErr w:type="spellEnd"/>
      <w:r w:rsidRPr="00902E83">
        <w:rPr>
          <w:rFonts w:asciiTheme="majorHAnsi" w:hAnsiTheme="majorHAnsi"/>
          <w:sz w:val="18"/>
          <w:szCs w:val="18"/>
          <w:lang w:val="en-US"/>
        </w:rPr>
        <w:t xml:space="preserve"> to “Absorbed dose fraction for 87Rb beta particles”. Anc. TL 20, 47.</w:t>
      </w:r>
    </w:p>
    <w:p w:rsidR="00E74072" w:rsidRDefault="00E74072" w:rsidP="00E74072">
      <w:pPr>
        <w:rPr>
          <w:rFonts w:asciiTheme="majorHAnsi" w:hAnsiTheme="majorHAnsi"/>
          <w:sz w:val="18"/>
          <w:szCs w:val="18"/>
          <w:lang w:val="en-US"/>
        </w:rPr>
      </w:pPr>
      <w:r w:rsidRPr="00E74072">
        <w:rPr>
          <w:rFonts w:asciiTheme="majorHAnsi" w:hAnsiTheme="majorHAnsi"/>
          <w:sz w:val="18"/>
          <w:szCs w:val="18"/>
          <w:lang w:val="en-US"/>
        </w:rPr>
        <w:t xml:space="preserve">Ripley, B., 2013. </w:t>
      </w:r>
      <w:proofErr w:type="spellStart"/>
      <w:r w:rsidRPr="00E74072">
        <w:rPr>
          <w:rFonts w:asciiTheme="majorHAnsi" w:hAnsiTheme="majorHAnsi"/>
          <w:sz w:val="18"/>
          <w:szCs w:val="18"/>
          <w:lang w:val="en-US"/>
        </w:rPr>
        <w:t>Pspline</w:t>
      </w:r>
      <w:proofErr w:type="spellEnd"/>
      <w:r w:rsidRPr="00E74072">
        <w:rPr>
          <w:rFonts w:asciiTheme="majorHAnsi" w:hAnsiTheme="majorHAnsi"/>
          <w:sz w:val="18"/>
          <w:szCs w:val="18"/>
          <w:lang w:val="en-US"/>
        </w:rPr>
        <w:t>: Penalized Smoothing Splines. R Package Version 1.0-16. S</w:t>
      </w:r>
      <w:r>
        <w:rPr>
          <w:rFonts w:asciiTheme="majorHAnsi" w:hAnsiTheme="majorHAnsi"/>
          <w:sz w:val="18"/>
          <w:szCs w:val="18"/>
          <w:lang w:val="en-US"/>
        </w:rPr>
        <w:t xml:space="preserve"> </w:t>
      </w:r>
      <w:r w:rsidRPr="00E74072">
        <w:rPr>
          <w:rFonts w:asciiTheme="majorHAnsi" w:hAnsiTheme="majorHAnsi"/>
          <w:sz w:val="18"/>
          <w:szCs w:val="18"/>
          <w:lang w:val="en-US"/>
        </w:rPr>
        <w:t xml:space="preserve">original by Jim Ramsey. </w:t>
      </w:r>
      <w:hyperlink r:id="rId33" w:history="1">
        <w:r w:rsidRPr="00E74072">
          <w:rPr>
            <w:rStyle w:val="Hipervnculo"/>
            <w:rFonts w:asciiTheme="majorHAnsi" w:hAnsiTheme="majorHAnsi"/>
            <w:sz w:val="18"/>
            <w:szCs w:val="18"/>
            <w:lang w:val="en-US"/>
          </w:rPr>
          <w:t>http://CRAN.R-project.org/package=pspline</w:t>
        </w:r>
      </w:hyperlink>
      <w:r w:rsidRPr="00E74072">
        <w:rPr>
          <w:rFonts w:asciiTheme="majorHAnsi" w:hAnsiTheme="majorHAnsi"/>
          <w:sz w:val="18"/>
          <w:szCs w:val="18"/>
          <w:lang w:val="en-US"/>
        </w:rPr>
        <w:t>.</w:t>
      </w:r>
    </w:p>
    <w:p w:rsidR="00693ED2" w:rsidRPr="00E74072" w:rsidRDefault="00382652" w:rsidP="00E74072">
      <w:pPr>
        <w:rPr>
          <w:rFonts w:ascii="Calisto MT" w:hAnsi="Calisto MT" w:cs="Calisto MT"/>
          <w:sz w:val="18"/>
          <w:szCs w:val="18"/>
          <w:lang w:val="en-US"/>
        </w:rPr>
      </w:pPr>
      <w:r w:rsidRPr="00382652">
        <w:rPr>
          <w:rFonts w:asciiTheme="majorHAnsi" w:hAnsiTheme="majorHAnsi"/>
          <w:sz w:val="18"/>
          <w:szCs w:val="18"/>
          <w:lang w:val="en-US"/>
        </w:rPr>
        <w:t xml:space="preserve">Zimmerman, D.W., 1971. Thermoluminescence dating using </w:t>
      </w:r>
      <w:r w:rsidRPr="00382652">
        <w:rPr>
          <w:rFonts w:ascii="Times New Roman" w:hAnsi="Times New Roman" w:cs="Times New Roman"/>
          <w:sz w:val="18"/>
          <w:szCs w:val="18"/>
          <w:lang w:val="en-US"/>
        </w:rPr>
        <w:t>ﬁ</w:t>
      </w:r>
      <w:r w:rsidRPr="00382652">
        <w:rPr>
          <w:rFonts w:ascii="Calisto MT" w:hAnsi="Calisto MT" w:cs="Calisto MT"/>
          <w:sz w:val="18"/>
          <w:szCs w:val="18"/>
          <w:lang w:val="en-US"/>
        </w:rPr>
        <w:t>ne grains from pottery. Archaeometry 13, 29-52.</w:t>
      </w:r>
    </w:p>
    <w:sectPr w:rsidR="00693ED2" w:rsidRPr="00E74072" w:rsidSect="00074252">
      <w:headerReference w:type="default" r:id="rId34"/>
      <w:footerReference w:type="default" r:id="rId35"/>
      <w:footerReference w:type="first" r:id="rId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043" w:rsidRDefault="006E1043" w:rsidP="00C0364C">
      <w:pPr>
        <w:spacing w:after="0" w:line="240" w:lineRule="auto"/>
      </w:pPr>
      <w:r>
        <w:separator/>
      </w:r>
    </w:p>
  </w:endnote>
  <w:endnote w:type="continuationSeparator" w:id="0">
    <w:p w:rsidR="006E1043" w:rsidRDefault="006E1043" w:rsidP="00C03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listo MT"/>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0494"/>
      <w:docPartObj>
        <w:docPartGallery w:val="Page Numbers (Bottom of Page)"/>
        <w:docPartUnique/>
      </w:docPartObj>
    </w:sdtPr>
    <w:sdtContent>
      <w:p w:rsidR="00445C90" w:rsidRDefault="00445C90">
        <w:pPr>
          <w:pStyle w:val="Piedepgina"/>
          <w:jc w:val="right"/>
        </w:pPr>
        <w:r>
          <w:fldChar w:fldCharType="begin"/>
        </w:r>
        <w:r>
          <w:instrText xml:space="preserve"> PAGE   \* MERGEFORMAT </w:instrText>
        </w:r>
        <w:r>
          <w:fldChar w:fldCharType="separate"/>
        </w:r>
        <w:r>
          <w:rPr>
            <w:noProof/>
          </w:rPr>
          <w:t>17</w:t>
        </w:r>
        <w:r>
          <w:rPr>
            <w:noProof/>
          </w:rPr>
          <w:fldChar w:fldCharType="end"/>
        </w:r>
      </w:p>
    </w:sdtContent>
  </w:sdt>
  <w:p w:rsidR="00445C90" w:rsidRDefault="00445C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2664"/>
      <w:docPartObj>
        <w:docPartGallery w:val="Page Numbers (Bottom of Page)"/>
        <w:docPartUnique/>
      </w:docPartObj>
    </w:sdtPr>
    <w:sdtContent>
      <w:p w:rsidR="00445C90" w:rsidRDefault="00445C90">
        <w:pPr>
          <w:pStyle w:val="Piedepgina"/>
          <w:jc w:val="right"/>
        </w:pPr>
        <w:r>
          <w:fldChar w:fldCharType="begin"/>
        </w:r>
        <w:r>
          <w:instrText xml:space="preserve"> PAGE   \* MERGEFORMAT </w:instrText>
        </w:r>
        <w:r>
          <w:fldChar w:fldCharType="separate"/>
        </w:r>
        <w:r>
          <w:rPr>
            <w:noProof/>
          </w:rPr>
          <w:t>0</w:t>
        </w:r>
        <w:r>
          <w:rPr>
            <w:noProof/>
          </w:rPr>
          <w:fldChar w:fldCharType="end"/>
        </w:r>
      </w:p>
    </w:sdtContent>
  </w:sdt>
  <w:p w:rsidR="00445C90" w:rsidRDefault="00445C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043" w:rsidRDefault="006E1043" w:rsidP="00C0364C">
      <w:pPr>
        <w:spacing w:after="0" w:line="240" w:lineRule="auto"/>
      </w:pPr>
      <w:r>
        <w:separator/>
      </w:r>
    </w:p>
  </w:footnote>
  <w:footnote w:type="continuationSeparator" w:id="0">
    <w:p w:rsidR="006E1043" w:rsidRDefault="006E1043" w:rsidP="00C03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C90" w:rsidRPr="00F932CC" w:rsidRDefault="00445C90" w:rsidP="00C0364C">
    <w:pPr>
      <w:pStyle w:val="Encabezado"/>
      <w:jc w:val="right"/>
      <w:rPr>
        <w:i/>
        <w:sz w:val="16"/>
        <w:szCs w:val="16"/>
        <w:u w:val="single"/>
        <w:lang w:val="es-ES"/>
      </w:rPr>
    </w:pPr>
    <w:proofErr w:type="spellStart"/>
    <w:r w:rsidRPr="00F932CC">
      <w:rPr>
        <w:i/>
        <w:sz w:val="16"/>
        <w:szCs w:val="16"/>
        <w:u w:val="single"/>
        <w:lang w:val="es-ES"/>
      </w:rPr>
      <w:t>eM</w:t>
    </w:r>
    <w:proofErr w:type="spellEnd"/>
    <w:r w:rsidRPr="00F932CC">
      <w:rPr>
        <w:i/>
        <w:sz w:val="16"/>
        <w:szCs w:val="16"/>
        <w:u w:val="single"/>
        <w:lang w:val="es-ES"/>
      </w:rPr>
      <w:t xml:space="preserve">-Age </w:t>
    </w:r>
    <w:proofErr w:type="spellStart"/>
    <w:r w:rsidRPr="00F932CC">
      <w:rPr>
        <w:i/>
        <w:sz w:val="16"/>
        <w:szCs w:val="16"/>
        <w:u w:val="single"/>
        <w:lang w:val="es-ES"/>
      </w:rPr>
      <w:t>calculator</w:t>
    </w:r>
    <w:proofErr w:type="spellEnd"/>
    <w:r w:rsidRPr="00F932CC">
      <w:rPr>
        <w:i/>
        <w:sz w:val="16"/>
        <w:szCs w:val="16"/>
        <w:u w:val="single"/>
        <w:lang w:val="es-ES"/>
      </w:rPr>
      <w:t xml:space="preserve"> (versión 1.0 </w:t>
    </w:r>
    <w:proofErr w:type="spellStart"/>
    <w:r w:rsidRPr="00F932CC">
      <w:rPr>
        <w:i/>
        <w:sz w:val="16"/>
        <w:szCs w:val="16"/>
        <w:u w:val="single"/>
        <w:lang w:val="es-ES"/>
      </w:rPr>
      <w:t>Apr</w:t>
    </w:r>
    <w:proofErr w:type="spellEnd"/>
    <w:r w:rsidRPr="00F932CC">
      <w:rPr>
        <w:i/>
        <w:sz w:val="16"/>
        <w:szCs w:val="16"/>
        <w:u w:val="single"/>
        <w:lang w:val="es-ES"/>
      </w:rPr>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E46E7E4"/>
    <w:multiLevelType w:val="hybridMultilevel"/>
    <w:tmpl w:val="DA17DA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5A25617"/>
    <w:multiLevelType w:val="hybridMultilevel"/>
    <w:tmpl w:val="470AF62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BF9B409"/>
    <w:multiLevelType w:val="hybridMultilevel"/>
    <w:tmpl w:val="B432824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108032B8"/>
    <w:multiLevelType w:val="hybridMultilevel"/>
    <w:tmpl w:val="7BF6FD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4C9612E"/>
    <w:multiLevelType w:val="multilevel"/>
    <w:tmpl w:val="93E64AE0"/>
    <w:lvl w:ilvl="0">
      <w:start w:val="1"/>
      <w:numFmt w:val="decimal"/>
      <w:pStyle w:val="Prrafodelista"/>
      <w:lvlText w:val="%1."/>
      <w:lvlJc w:val="left"/>
      <w:pPr>
        <w:ind w:left="644" w:hanging="360"/>
      </w:pPr>
      <w:rPr>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8A05E05"/>
    <w:multiLevelType w:val="hybridMultilevel"/>
    <w:tmpl w:val="E0BC4C92"/>
    <w:lvl w:ilvl="0" w:tplc="B15833A0">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FF1F427"/>
    <w:multiLevelType w:val="hybridMultilevel"/>
    <w:tmpl w:val="943FCA7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2222A7C"/>
    <w:multiLevelType w:val="hybridMultilevel"/>
    <w:tmpl w:val="D01E91F0"/>
    <w:lvl w:ilvl="0" w:tplc="0EBEF4E0">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BFE75D5"/>
    <w:multiLevelType w:val="hybridMultilevel"/>
    <w:tmpl w:val="66F8D51E"/>
    <w:lvl w:ilvl="0" w:tplc="C5F03270">
      <w:numFmt w:val="bullet"/>
      <w:lvlText w:val="-"/>
      <w:lvlJc w:val="left"/>
      <w:pPr>
        <w:ind w:left="1065" w:hanging="360"/>
      </w:pPr>
      <w:rPr>
        <w:rFonts w:ascii="Calibri" w:eastAsiaTheme="minorEastAsia"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15:restartNumberingAfterBreak="0">
    <w:nsid w:val="70B05DDE"/>
    <w:multiLevelType w:val="multilevel"/>
    <w:tmpl w:val="BED81C04"/>
    <w:lvl w:ilvl="0">
      <w:start w:val="2"/>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74A77FE1"/>
    <w:multiLevelType w:val="hybridMultilevel"/>
    <w:tmpl w:val="D03E5548"/>
    <w:lvl w:ilvl="0" w:tplc="5C082188">
      <w:start w:val="1"/>
      <w:numFmt w:val="bullet"/>
      <w:lvlText w:val=""/>
      <w:lvlJc w:val="left"/>
      <w:pPr>
        <w:ind w:left="720" w:hanging="360"/>
      </w:pPr>
      <w:rPr>
        <w:rFonts w:ascii="Symbol" w:eastAsiaTheme="minorEastAsia" w:hAnsi="Symbol" w:cstheme="minorBidi" w:hint="default"/>
        <w:u w:val="single"/>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6"/>
  </w:num>
  <w:num w:numId="4">
    <w:abstractNumId w:val="0"/>
  </w:num>
  <w:num w:numId="5">
    <w:abstractNumId w:val="2"/>
  </w:num>
  <w:num w:numId="6">
    <w:abstractNumId w:val="1"/>
  </w:num>
  <w:num w:numId="7">
    <w:abstractNumId w:val="4"/>
  </w:num>
  <w:num w:numId="8">
    <w:abstractNumId w:val="7"/>
  </w:num>
  <w:num w:numId="9">
    <w:abstractNumId w:val="3"/>
  </w:num>
  <w:num w:numId="10">
    <w:abstractNumId w:val="9"/>
  </w:num>
  <w:num w:numId="11">
    <w:abstractNumId w:val="1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ED2"/>
    <w:rsid w:val="000014A2"/>
    <w:rsid w:val="00020990"/>
    <w:rsid w:val="00022BA7"/>
    <w:rsid w:val="0002383C"/>
    <w:rsid w:val="000539A4"/>
    <w:rsid w:val="00054CE0"/>
    <w:rsid w:val="000553FC"/>
    <w:rsid w:val="000706F5"/>
    <w:rsid w:val="00071745"/>
    <w:rsid w:val="00074252"/>
    <w:rsid w:val="00075ED6"/>
    <w:rsid w:val="00097A52"/>
    <w:rsid w:val="000B13D3"/>
    <w:rsid w:val="000B3933"/>
    <w:rsid w:val="000C325E"/>
    <w:rsid w:val="000C7F84"/>
    <w:rsid w:val="000E7FDE"/>
    <w:rsid w:val="000F2387"/>
    <w:rsid w:val="001039F4"/>
    <w:rsid w:val="0011277F"/>
    <w:rsid w:val="00133B48"/>
    <w:rsid w:val="00140B23"/>
    <w:rsid w:val="0015369B"/>
    <w:rsid w:val="00166110"/>
    <w:rsid w:val="00180F0A"/>
    <w:rsid w:val="001A2B24"/>
    <w:rsid w:val="001C255D"/>
    <w:rsid w:val="001D1501"/>
    <w:rsid w:val="001E16B1"/>
    <w:rsid w:val="001F1D8F"/>
    <w:rsid w:val="001F7345"/>
    <w:rsid w:val="0021465F"/>
    <w:rsid w:val="00230E35"/>
    <w:rsid w:val="002364F6"/>
    <w:rsid w:val="00237902"/>
    <w:rsid w:val="00246AF2"/>
    <w:rsid w:val="0026691F"/>
    <w:rsid w:val="00273C7D"/>
    <w:rsid w:val="00294685"/>
    <w:rsid w:val="002A0411"/>
    <w:rsid w:val="002B469F"/>
    <w:rsid w:val="002C276C"/>
    <w:rsid w:val="002E2286"/>
    <w:rsid w:val="002E5C2F"/>
    <w:rsid w:val="00305248"/>
    <w:rsid w:val="00306E7B"/>
    <w:rsid w:val="0033075F"/>
    <w:rsid w:val="00345FFD"/>
    <w:rsid w:val="0034735E"/>
    <w:rsid w:val="00357F4F"/>
    <w:rsid w:val="00367288"/>
    <w:rsid w:val="00380EE3"/>
    <w:rsid w:val="00382652"/>
    <w:rsid w:val="003A0F4D"/>
    <w:rsid w:val="003D17A4"/>
    <w:rsid w:val="003E3C71"/>
    <w:rsid w:val="00404BA2"/>
    <w:rsid w:val="0040706B"/>
    <w:rsid w:val="004154A6"/>
    <w:rsid w:val="004228BA"/>
    <w:rsid w:val="0042319C"/>
    <w:rsid w:val="0043153A"/>
    <w:rsid w:val="00435620"/>
    <w:rsid w:val="00437FFC"/>
    <w:rsid w:val="00441023"/>
    <w:rsid w:val="00445C90"/>
    <w:rsid w:val="0045588E"/>
    <w:rsid w:val="00466697"/>
    <w:rsid w:val="004737B0"/>
    <w:rsid w:val="0047446D"/>
    <w:rsid w:val="004A1040"/>
    <w:rsid w:val="004B1E03"/>
    <w:rsid w:val="004B4455"/>
    <w:rsid w:val="004C0115"/>
    <w:rsid w:val="004D4144"/>
    <w:rsid w:val="004E249B"/>
    <w:rsid w:val="005101D1"/>
    <w:rsid w:val="005309E6"/>
    <w:rsid w:val="00533EA6"/>
    <w:rsid w:val="0054305C"/>
    <w:rsid w:val="005A500C"/>
    <w:rsid w:val="005A65FF"/>
    <w:rsid w:val="005B7368"/>
    <w:rsid w:val="005D02DF"/>
    <w:rsid w:val="005E501C"/>
    <w:rsid w:val="0060545E"/>
    <w:rsid w:val="0062464D"/>
    <w:rsid w:val="006319D7"/>
    <w:rsid w:val="0063330A"/>
    <w:rsid w:val="00641D37"/>
    <w:rsid w:val="0065556F"/>
    <w:rsid w:val="006667AF"/>
    <w:rsid w:val="0069147D"/>
    <w:rsid w:val="006932CC"/>
    <w:rsid w:val="00693ED2"/>
    <w:rsid w:val="006A5929"/>
    <w:rsid w:val="006A5FC9"/>
    <w:rsid w:val="006C4002"/>
    <w:rsid w:val="006D79CC"/>
    <w:rsid w:val="006E1043"/>
    <w:rsid w:val="006E47F0"/>
    <w:rsid w:val="006F3293"/>
    <w:rsid w:val="006F6D85"/>
    <w:rsid w:val="00737054"/>
    <w:rsid w:val="007C0AB8"/>
    <w:rsid w:val="007D7A14"/>
    <w:rsid w:val="007D7D06"/>
    <w:rsid w:val="007F604A"/>
    <w:rsid w:val="00802ACC"/>
    <w:rsid w:val="00813588"/>
    <w:rsid w:val="00822862"/>
    <w:rsid w:val="008244B9"/>
    <w:rsid w:val="00840385"/>
    <w:rsid w:val="0086011E"/>
    <w:rsid w:val="00866A89"/>
    <w:rsid w:val="00866ACB"/>
    <w:rsid w:val="00880449"/>
    <w:rsid w:val="00890977"/>
    <w:rsid w:val="008D7C0E"/>
    <w:rsid w:val="008E1DBD"/>
    <w:rsid w:val="008E3FEF"/>
    <w:rsid w:val="008F6F9F"/>
    <w:rsid w:val="00902E83"/>
    <w:rsid w:val="009049CE"/>
    <w:rsid w:val="0090697C"/>
    <w:rsid w:val="0093452E"/>
    <w:rsid w:val="00935FE6"/>
    <w:rsid w:val="009372F7"/>
    <w:rsid w:val="00956C37"/>
    <w:rsid w:val="00971830"/>
    <w:rsid w:val="00980A08"/>
    <w:rsid w:val="00985E13"/>
    <w:rsid w:val="009A3D4E"/>
    <w:rsid w:val="009A71E7"/>
    <w:rsid w:val="009C4585"/>
    <w:rsid w:val="009C6423"/>
    <w:rsid w:val="009D5863"/>
    <w:rsid w:val="009E43B3"/>
    <w:rsid w:val="009E5DE4"/>
    <w:rsid w:val="009F04E3"/>
    <w:rsid w:val="009F65C0"/>
    <w:rsid w:val="009F6EF6"/>
    <w:rsid w:val="00A13FA0"/>
    <w:rsid w:val="00A15CB7"/>
    <w:rsid w:val="00A173AF"/>
    <w:rsid w:val="00A23001"/>
    <w:rsid w:val="00A247BC"/>
    <w:rsid w:val="00A27681"/>
    <w:rsid w:val="00A36173"/>
    <w:rsid w:val="00A476AF"/>
    <w:rsid w:val="00A517FD"/>
    <w:rsid w:val="00A55244"/>
    <w:rsid w:val="00A64D3B"/>
    <w:rsid w:val="00AA7437"/>
    <w:rsid w:val="00AB3C04"/>
    <w:rsid w:val="00AD2018"/>
    <w:rsid w:val="00AE2959"/>
    <w:rsid w:val="00B167E7"/>
    <w:rsid w:val="00B32F4B"/>
    <w:rsid w:val="00B41899"/>
    <w:rsid w:val="00B54832"/>
    <w:rsid w:val="00B81A77"/>
    <w:rsid w:val="00BD1586"/>
    <w:rsid w:val="00BD200C"/>
    <w:rsid w:val="00BD74F8"/>
    <w:rsid w:val="00C0364C"/>
    <w:rsid w:val="00C14ECB"/>
    <w:rsid w:val="00C34642"/>
    <w:rsid w:val="00C5193D"/>
    <w:rsid w:val="00C5565C"/>
    <w:rsid w:val="00C56C2D"/>
    <w:rsid w:val="00C60F61"/>
    <w:rsid w:val="00C63BFF"/>
    <w:rsid w:val="00C9677A"/>
    <w:rsid w:val="00C971AD"/>
    <w:rsid w:val="00CB2407"/>
    <w:rsid w:val="00CB62AA"/>
    <w:rsid w:val="00CD6F03"/>
    <w:rsid w:val="00CD70F4"/>
    <w:rsid w:val="00CF12E3"/>
    <w:rsid w:val="00D06452"/>
    <w:rsid w:val="00D21BFE"/>
    <w:rsid w:val="00D33955"/>
    <w:rsid w:val="00D351FC"/>
    <w:rsid w:val="00D621FD"/>
    <w:rsid w:val="00D837D5"/>
    <w:rsid w:val="00DA2F70"/>
    <w:rsid w:val="00DA5F3F"/>
    <w:rsid w:val="00DB4456"/>
    <w:rsid w:val="00DB6C3B"/>
    <w:rsid w:val="00DC43DD"/>
    <w:rsid w:val="00DC75AD"/>
    <w:rsid w:val="00DD389C"/>
    <w:rsid w:val="00DE4760"/>
    <w:rsid w:val="00E12AA2"/>
    <w:rsid w:val="00E154DB"/>
    <w:rsid w:val="00E24BC1"/>
    <w:rsid w:val="00E256D1"/>
    <w:rsid w:val="00E44611"/>
    <w:rsid w:val="00E45E95"/>
    <w:rsid w:val="00E46460"/>
    <w:rsid w:val="00E661B2"/>
    <w:rsid w:val="00E74072"/>
    <w:rsid w:val="00E7452C"/>
    <w:rsid w:val="00E84AB0"/>
    <w:rsid w:val="00E861D5"/>
    <w:rsid w:val="00E91453"/>
    <w:rsid w:val="00EC5EA7"/>
    <w:rsid w:val="00EE2061"/>
    <w:rsid w:val="00EE7D89"/>
    <w:rsid w:val="00EF27BC"/>
    <w:rsid w:val="00F152E5"/>
    <w:rsid w:val="00F426A0"/>
    <w:rsid w:val="00F62557"/>
    <w:rsid w:val="00F635B2"/>
    <w:rsid w:val="00F76497"/>
    <w:rsid w:val="00F80EE1"/>
    <w:rsid w:val="00F85420"/>
    <w:rsid w:val="00F87BCD"/>
    <w:rsid w:val="00F932CC"/>
    <w:rsid w:val="00FB30CA"/>
    <w:rsid w:val="00FC6169"/>
    <w:rsid w:val="00FC7BFC"/>
    <w:rsid w:val="00FD7FDA"/>
    <w:rsid w:val="00FE2F05"/>
    <w:rsid w:val="00FE76DE"/>
  </w:rsids>
  <m:mathPr>
    <m:mathFont m:val="Cambria Math"/>
    <m:brkBin m:val="before"/>
    <m:brkBinSub m:val="--"/>
    <m:smallFrac m:val="0"/>
    <m:dispDef/>
    <m:lMargin m:val="0"/>
    <m:rMargin m:val="0"/>
    <m:defJc m:val="centerGroup"/>
    <m:wrapIndent m:val="1440"/>
    <m:intLim m:val="subSup"/>
    <m:naryLim m:val="undOvr"/>
  </m:mathPr>
  <w:themeFontLang w:val="es-E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FFBBC"/>
  <w15:docId w15:val="{5D525C77-6956-499F-8B64-ECCD63987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052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1E7"/>
    <w:pPr>
      <w:numPr>
        <w:numId w:val="7"/>
      </w:numPr>
      <w:ind w:left="720"/>
      <w:contextualSpacing/>
      <w:jc w:val="both"/>
    </w:pPr>
    <w:rPr>
      <w:rFonts w:asciiTheme="majorHAnsi" w:hAnsiTheme="majorHAnsi"/>
      <w:sz w:val="18"/>
      <w:szCs w:val="18"/>
      <w:lang w:val="en-US"/>
    </w:rPr>
  </w:style>
  <w:style w:type="paragraph" w:styleId="Textodeglobo">
    <w:name w:val="Balloon Text"/>
    <w:basedOn w:val="Normal"/>
    <w:link w:val="TextodegloboCar"/>
    <w:uiPriority w:val="99"/>
    <w:semiHidden/>
    <w:unhideWhenUsed/>
    <w:rsid w:val="00693ED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93ED2"/>
    <w:rPr>
      <w:rFonts w:ascii="Tahoma" w:hAnsi="Tahoma" w:cs="Tahoma"/>
      <w:sz w:val="16"/>
      <w:szCs w:val="16"/>
    </w:rPr>
  </w:style>
  <w:style w:type="paragraph" w:customStyle="1" w:styleId="Default">
    <w:name w:val="Default"/>
    <w:rsid w:val="005E501C"/>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C036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364C"/>
  </w:style>
  <w:style w:type="paragraph" w:styleId="Piedepgina">
    <w:name w:val="footer"/>
    <w:basedOn w:val="Normal"/>
    <w:link w:val="PiedepginaCar"/>
    <w:uiPriority w:val="99"/>
    <w:unhideWhenUsed/>
    <w:rsid w:val="00C036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364C"/>
  </w:style>
  <w:style w:type="paragraph" w:styleId="Fecha">
    <w:name w:val="Date"/>
    <w:basedOn w:val="Normal"/>
    <w:next w:val="Normal"/>
    <w:link w:val="FechaCar"/>
    <w:uiPriority w:val="99"/>
    <w:semiHidden/>
    <w:unhideWhenUsed/>
    <w:rsid w:val="00305248"/>
  </w:style>
  <w:style w:type="character" w:customStyle="1" w:styleId="FechaCar">
    <w:name w:val="Fecha Car"/>
    <w:basedOn w:val="Fuentedeprrafopredeter"/>
    <w:link w:val="Fecha"/>
    <w:uiPriority w:val="99"/>
    <w:semiHidden/>
    <w:rsid w:val="00305248"/>
  </w:style>
  <w:style w:type="character" w:customStyle="1" w:styleId="Ttulo1Car">
    <w:name w:val="Título 1 Car"/>
    <w:basedOn w:val="Fuentedeprrafopredeter"/>
    <w:link w:val="Ttulo1"/>
    <w:uiPriority w:val="9"/>
    <w:rsid w:val="00305248"/>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unhideWhenUsed/>
    <w:qFormat/>
    <w:rsid w:val="00305248"/>
    <w:pPr>
      <w:outlineLvl w:val="9"/>
    </w:pPr>
    <w:rPr>
      <w:lang w:eastAsia="en-US"/>
    </w:rPr>
  </w:style>
  <w:style w:type="paragraph" w:styleId="TDC1">
    <w:name w:val="toc 1"/>
    <w:basedOn w:val="Normal"/>
    <w:next w:val="Normal"/>
    <w:autoRedefine/>
    <w:uiPriority w:val="39"/>
    <w:unhideWhenUsed/>
    <w:rsid w:val="009A71E7"/>
    <w:pPr>
      <w:spacing w:after="100"/>
    </w:pPr>
  </w:style>
  <w:style w:type="paragraph" w:styleId="TDC2">
    <w:name w:val="toc 2"/>
    <w:basedOn w:val="Normal"/>
    <w:next w:val="Normal"/>
    <w:autoRedefine/>
    <w:uiPriority w:val="39"/>
    <w:unhideWhenUsed/>
    <w:rsid w:val="009A71E7"/>
    <w:pPr>
      <w:spacing w:after="100"/>
      <w:ind w:left="220"/>
    </w:pPr>
  </w:style>
  <w:style w:type="character" w:styleId="Hipervnculo">
    <w:name w:val="Hyperlink"/>
    <w:basedOn w:val="Fuentedeprrafopredeter"/>
    <w:uiPriority w:val="99"/>
    <w:unhideWhenUsed/>
    <w:rsid w:val="009A71E7"/>
    <w:rPr>
      <w:color w:val="0000FF" w:themeColor="hyperlink"/>
      <w:u w:val="single"/>
    </w:rPr>
  </w:style>
  <w:style w:type="paragraph" w:styleId="TDC3">
    <w:name w:val="toc 3"/>
    <w:basedOn w:val="Normal"/>
    <w:next w:val="Normal"/>
    <w:autoRedefine/>
    <w:uiPriority w:val="39"/>
    <w:unhideWhenUsed/>
    <w:rsid w:val="009A71E7"/>
    <w:pPr>
      <w:spacing w:after="100"/>
      <w:ind w:left="440"/>
    </w:pPr>
  </w:style>
  <w:style w:type="paragraph" w:styleId="Sinespaciado">
    <w:name w:val="No Spacing"/>
    <w:link w:val="SinespaciadoCar"/>
    <w:uiPriority w:val="1"/>
    <w:qFormat/>
    <w:rsid w:val="009A71E7"/>
    <w:pPr>
      <w:spacing w:after="0" w:line="240" w:lineRule="auto"/>
    </w:pPr>
    <w:rPr>
      <w:lang w:eastAsia="en-US"/>
    </w:rPr>
  </w:style>
  <w:style w:type="character" w:customStyle="1" w:styleId="SinespaciadoCar">
    <w:name w:val="Sin espaciado Car"/>
    <w:basedOn w:val="Fuentedeprrafopredeter"/>
    <w:link w:val="Sinespaciado"/>
    <w:uiPriority w:val="1"/>
    <w:rsid w:val="009A71E7"/>
    <w:rPr>
      <w:lang w:eastAsia="en-US" w:bidi="ar-SA"/>
    </w:rPr>
  </w:style>
  <w:style w:type="paragraph" w:styleId="Descripcin">
    <w:name w:val="caption"/>
    <w:basedOn w:val="Normal"/>
    <w:next w:val="Normal"/>
    <w:uiPriority w:val="35"/>
    <w:unhideWhenUsed/>
    <w:qFormat/>
    <w:rsid w:val="00DC43DD"/>
    <w:pPr>
      <w:spacing w:line="240" w:lineRule="auto"/>
    </w:pPr>
    <w:rPr>
      <w:b/>
      <w:bCs/>
      <w:color w:val="4F81BD" w:themeColor="accent1"/>
      <w:sz w:val="18"/>
      <w:szCs w:val="18"/>
    </w:rPr>
  </w:style>
  <w:style w:type="character" w:styleId="Refdecomentario">
    <w:name w:val="annotation reference"/>
    <w:basedOn w:val="Fuentedeprrafopredeter"/>
    <w:uiPriority w:val="99"/>
    <w:semiHidden/>
    <w:unhideWhenUsed/>
    <w:rsid w:val="006932CC"/>
    <w:rPr>
      <w:sz w:val="16"/>
      <w:szCs w:val="16"/>
    </w:rPr>
  </w:style>
  <w:style w:type="paragraph" w:styleId="Textocomentario">
    <w:name w:val="annotation text"/>
    <w:basedOn w:val="Normal"/>
    <w:link w:val="TextocomentarioCar"/>
    <w:uiPriority w:val="99"/>
    <w:semiHidden/>
    <w:unhideWhenUsed/>
    <w:rsid w:val="006932C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932CC"/>
    <w:rPr>
      <w:sz w:val="20"/>
      <w:szCs w:val="20"/>
    </w:rPr>
  </w:style>
  <w:style w:type="paragraph" w:styleId="Asuntodelcomentario">
    <w:name w:val="annotation subject"/>
    <w:basedOn w:val="Textocomentario"/>
    <w:next w:val="Textocomentario"/>
    <w:link w:val="AsuntodelcomentarioCar"/>
    <w:uiPriority w:val="99"/>
    <w:semiHidden/>
    <w:unhideWhenUsed/>
    <w:rsid w:val="006932CC"/>
    <w:rPr>
      <w:b/>
      <w:bCs/>
    </w:rPr>
  </w:style>
  <w:style w:type="character" w:customStyle="1" w:styleId="AsuntodelcomentarioCar">
    <w:name w:val="Asunto del comentario Car"/>
    <w:basedOn w:val="TextocomentarioCar"/>
    <w:link w:val="Asuntodelcomentario"/>
    <w:uiPriority w:val="99"/>
    <w:semiHidden/>
    <w:rsid w:val="006932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CRAN.R-project.org/package=pspline"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users.aber.ac.uk/ggd"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github.com/yomismovk/eM-Age-progra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0F8D94-A27B-4B14-AEBC-1D447DBE2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19</Pages>
  <Words>4153</Words>
  <Characters>22846</Characters>
  <Application>Microsoft Office Word</Application>
  <DocSecurity>0</DocSecurity>
  <Lines>190</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eM-Age calculator v1.1</vt:lpstr>
      <vt:lpstr>eM-Age calculator v1.0</vt:lpstr>
    </vt:vector>
  </TitlesOfParts>
  <Company>User Manual</Company>
  <LinksUpToDate>false</LinksUpToDate>
  <CharactersWithSpaces>26946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eM-Age calculator v1.1</dc:title>
  <dc:subject>eM-Age Calculator v. 1.1 (Dec 2020)</dc:subject>
  <dc:creator>Carlos Pérez Garrido</dc:creator>
  <cp:lastModifiedBy>Carlos Pérez Garrido</cp:lastModifiedBy>
  <cp:revision>4</cp:revision>
  <dcterms:created xsi:type="dcterms:W3CDTF">2020-12-04T08:58:00Z</dcterms:created>
  <dcterms:modified xsi:type="dcterms:W3CDTF">2020-12-14T09:37:00Z</dcterms:modified>
</cp:coreProperties>
</file>